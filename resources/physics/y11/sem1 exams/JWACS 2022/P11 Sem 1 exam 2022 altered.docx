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BD9FB" w14:textId="74A77A7B" w:rsidR="00F900A2" w:rsidRPr="00FB2CCE" w:rsidRDefault="00F900A2" w:rsidP="00F900A2">
      <w:pPr>
        <w:numPr>
          <w:ilvl w:val="0"/>
          <w:numId w:val="2"/>
        </w:numPr>
        <w:rPr>
          <w:rFonts w:cs="Arial"/>
          <w:sz w:val="18"/>
          <w:szCs w:val="18"/>
        </w:rPr>
      </w:pPr>
      <w:r w:rsidRPr="00FB2CCE">
        <w:rPr>
          <w:rFonts w:cs="Arial"/>
          <w:sz w:val="18"/>
          <w:szCs w:val="18"/>
        </w:rPr>
        <w:t xml:space="preserve">Copyright for test papers and marking guides remains with </w:t>
      </w:r>
      <w:r w:rsidRPr="00FB2CCE">
        <w:rPr>
          <w:rFonts w:cs="Arial"/>
          <w:i/>
          <w:sz w:val="18"/>
          <w:szCs w:val="18"/>
        </w:rPr>
        <w:t>West Australian Test Papers</w:t>
      </w:r>
      <w:r w:rsidRPr="00FB2CCE">
        <w:rPr>
          <w:rFonts w:cs="Arial"/>
          <w:sz w:val="18"/>
          <w:szCs w:val="18"/>
        </w:rPr>
        <w:t>.</w:t>
      </w:r>
    </w:p>
    <w:p w14:paraId="1A362104" w14:textId="77777777" w:rsidR="00F900A2" w:rsidRPr="00FB2CCE" w:rsidRDefault="00F900A2" w:rsidP="00F900A2">
      <w:pPr>
        <w:numPr>
          <w:ilvl w:val="0"/>
          <w:numId w:val="2"/>
        </w:numPr>
        <w:rPr>
          <w:rFonts w:cs="Arial"/>
          <w:sz w:val="18"/>
          <w:szCs w:val="18"/>
        </w:rPr>
      </w:pPr>
      <w:r w:rsidRPr="00FB2CCE">
        <w:rPr>
          <w:rFonts w:cs="Arial"/>
          <w:sz w:val="18"/>
          <w:szCs w:val="18"/>
        </w:rPr>
        <w:t>The papers may only be reproduced within the purchasing school according to the advertised conditions of sale.</w:t>
      </w:r>
    </w:p>
    <w:p w14:paraId="299D5E16" w14:textId="77777777" w:rsidR="00F900A2" w:rsidRPr="00FB2CCE" w:rsidRDefault="00F900A2" w:rsidP="00F900A2">
      <w:pPr>
        <w:numPr>
          <w:ilvl w:val="0"/>
          <w:numId w:val="2"/>
        </w:numPr>
        <w:rPr>
          <w:rFonts w:cs="Arial"/>
          <w:sz w:val="18"/>
          <w:szCs w:val="18"/>
        </w:rPr>
      </w:pPr>
      <w:r w:rsidRPr="00FB2CCE">
        <w:rPr>
          <w:rFonts w:cs="Arial"/>
          <w:sz w:val="18"/>
          <w:szCs w:val="18"/>
        </w:rPr>
        <w:t xml:space="preserve">Test papers must be withdrawn after use and stored securely in the </w:t>
      </w:r>
      <w:r>
        <w:rPr>
          <w:rFonts w:cs="Arial"/>
          <w:sz w:val="18"/>
          <w:szCs w:val="18"/>
        </w:rPr>
        <w:t>school until, 16</w:t>
      </w:r>
      <w:r w:rsidRPr="00E8799C">
        <w:rPr>
          <w:rFonts w:cs="Arial"/>
          <w:sz w:val="18"/>
          <w:szCs w:val="18"/>
          <w:vertAlign w:val="superscript"/>
        </w:rPr>
        <w:t>th</w:t>
      </w:r>
      <w:r>
        <w:rPr>
          <w:rFonts w:cs="Arial"/>
          <w:sz w:val="18"/>
          <w:szCs w:val="18"/>
        </w:rPr>
        <w:t xml:space="preserve"> June.</w:t>
      </w:r>
    </w:p>
    <w:p w14:paraId="152F3E59" w14:textId="77777777" w:rsidR="00F900A2" w:rsidRPr="00FB2CCE" w:rsidRDefault="00F900A2" w:rsidP="00F900A2">
      <w:pPr>
        <w:rPr>
          <w:rFonts w:cs="Arial"/>
          <w:sz w:val="16"/>
        </w:rPr>
      </w:pPr>
    </w:p>
    <w:p w14:paraId="50779354" w14:textId="77777777" w:rsidR="00F900A2" w:rsidRPr="00FB2CCE" w:rsidRDefault="00F900A2" w:rsidP="00F900A2">
      <w:pPr>
        <w:rPr>
          <w:rFonts w:cs="Arial"/>
          <w:sz w:val="16"/>
        </w:rPr>
      </w:pPr>
    </w:p>
    <w:p w14:paraId="165BE3CC" w14:textId="77777777" w:rsidR="00F900A2" w:rsidRPr="00FB2CCE" w:rsidRDefault="00F900A2" w:rsidP="00F900A2">
      <w:pPr>
        <w:rPr>
          <w:rFonts w:cs="Arial"/>
          <w:sz w:val="16"/>
        </w:rPr>
      </w:pPr>
      <w:r w:rsidRPr="00FB2CCE">
        <w:rPr>
          <w:noProof/>
        </w:rPr>
        <mc:AlternateContent>
          <mc:Choice Requires="wps">
            <w:drawing>
              <wp:anchor distT="0" distB="0" distL="114300" distR="114300" simplePos="0" relativeHeight="251659264" behindDoc="0" locked="0" layoutInCell="1" allowOverlap="1" wp14:anchorId="5E97F39F" wp14:editId="066A1653">
                <wp:simplePos x="0" y="0"/>
                <wp:positionH relativeFrom="column">
                  <wp:posOffset>3017520</wp:posOffset>
                </wp:positionH>
                <wp:positionV relativeFrom="paragraph">
                  <wp:posOffset>107315</wp:posOffset>
                </wp:positionV>
                <wp:extent cx="2400300" cy="2087880"/>
                <wp:effectExtent l="3810" t="1905"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087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CD0B4E" w14:textId="77777777" w:rsidR="00F900A2" w:rsidRPr="001C15CD" w:rsidRDefault="00F900A2" w:rsidP="00F900A2">
                            <w:pPr>
                              <w:jc w:val="center"/>
                              <w:rPr>
                                <w:rFonts w:cs="Arial"/>
                                <w:b/>
                                <w:sz w:val="52"/>
                              </w:rPr>
                            </w:pPr>
                            <w:r w:rsidRPr="001C15CD">
                              <w:rPr>
                                <w:rFonts w:cs="Arial"/>
                                <w:b/>
                                <w:sz w:val="52"/>
                              </w:rPr>
                              <w:t>PHYSICS</w:t>
                            </w:r>
                          </w:p>
                          <w:p w14:paraId="243769EF" w14:textId="77777777" w:rsidR="00F900A2" w:rsidRPr="001C15CD" w:rsidRDefault="00F900A2" w:rsidP="00F900A2">
                            <w:pPr>
                              <w:jc w:val="center"/>
                              <w:rPr>
                                <w:rFonts w:cs="Arial"/>
                                <w:b/>
                              </w:rPr>
                            </w:pPr>
                          </w:p>
                          <w:p w14:paraId="7CE7AAF2" w14:textId="77777777" w:rsidR="00F900A2" w:rsidRPr="001C15CD" w:rsidRDefault="00F900A2" w:rsidP="00F900A2">
                            <w:pPr>
                              <w:jc w:val="center"/>
                              <w:rPr>
                                <w:rFonts w:cs="Arial"/>
                                <w:b/>
                                <w:sz w:val="52"/>
                              </w:rPr>
                            </w:pPr>
                            <w:r w:rsidRPr="001C15CD">
                              <w:rPr>
                                <w:rFonts w:cs="Arial"/>
                                <w:b/>
                                <w:sz w:val="52"/>
                              </w:rPr>
                              <w:t>UNIT 1</w:t>
                            </w:r>
                          </w:p>
                          <w:p w14:paraId="5E95FDCC" w14:textId="77777777" w:rsidR="00F900A2" w:rsidRPr="001C15CD" w:rsidRDefault="00F900A2" w:rsidP="00F900A2">
                            <w:pPr>
                              <w:jc w:val="center"/>
                              <w:rPr>
                                <w:rFonts w:cs="Arial"/>
                                <w:b/>
                              </w:rPr>
                            </w:pPr>
                          </w:p>
                          <w:p w14:paraId="3B366CED" w14:textId="77777777" w:rsidR="00F900A2" w:rsidRPr="001C15CD" w:rsidRDefault="00F900A2" w:rsidP="00F900A2">
                            <w:pPr>
                              <w:jc w:val="center"/>
                              <w:rPr>
                                <w:rFonts w:cs="Arial"/>
                                <w:b/>
                              </w:rPr>
                            </w:pPr>
                          </w:p>
                          <w:p w14:paraId="31FD9691" w14:textId="77777777" w:rsidR="00F900A2" w:rsidRPr="001C15CD" w:rsidRDefault="00F900A2" w:rsidP="00F900A2">
                            <w:pPr>
                              <w:jc w:val="center"/>
                              <w:rPr>
                                <w:rFonts w:cs="Arial"/>
                                <w:sz w:val="52"/>
                                <w:lang w:eastAsia="ja-JP"/>
                              </w:rPr>
                            </w:pPr>
                            <w:r w:rsidRPr="001C15CD">
                              <w:rPr>
                                <w:rFonts w:cs="Arial"/>
                                <w:b/>
                                <w:sz w:val="52"/>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97F39F" id="_x0000_t202" coordsize="21600,21600" o:spt="202" path="m,l,21600r21600,l21600,xe">
                <v:stroke joinstyle="miter"/>
                <v:path gradientshapeok="t" o:connecttype="rect"/>
              </v:shapetype>
              <v:shape id="Text Box 29" o:spid="_x0000_s1026" type="#_x0000_t202" style="position:absolute;margin-left:237.6pt;margin-top:8.45pt;width:189pt;height:16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" stroked="f">
                <v:textbox>
                  <w:txbxContent>
                    <w:p w14:paraId="1BCD0B4E" w14:textId="77777777" w:rsidR="00F900A2" w:rsidRPr="001C15CD" w:rsidRDefault="00F900A2" w:rsidP="00F900A2">
                      <w:pPr>
                        <w:jc w:val="center"/>
                        <w:rPr>
                          <w:rFonts w:cs="Arial"/>
                          <w:b/>
                          <w:sz w:val="52"/>
                        </w:rPr>
                      </w:pPr>
                      <w:r w:rsidRPr="001C15CD">
                        <w:rPr>
                          <w:rFonts w:cs="Arial"/>
                          <w:b/>
                          <w:sz w:val="52"/>
                        </w:rPr>
                        <w:t>PHYSICS</w:t>
                      </w:r>
                    </w:p>
                    <w:p w14:paraId="243769EF" w14:textId="77777777" w:rsidR="00F900A2" w:rsidRPr="001C15CD" w:rsidRDefault="00F900A2" w:rsidP="00F900A2">
                      <w:pPr>
                        <w:jc w:val="center"/>
                        <w:rPr>
                          <w:rFonts w:cs="Arial"/>
                          <w:b/>
                        </w:rPr>
                      </w:pPr>
                    </w:p>
                    <w:p w14:paraId="7CE7AAF2" w14:textId="77777777" w:rsidR="00F900A2" w:rsidRPr="001C15CD" w:rsidRDefault="00F900A2" w:rsidP="00F900A2">
                      <w:pPr>
                        <w:jc w:val="center"/>
                        <w:rPr>
                          <w:rFonts w:cs="Arial"/>
                          <w:b/>
                          <w:sz w:val="52"/>
                        </w:rPr>
                      </w:pPr>
                      <w:r w:rsidRPr="001C15CD">
                        <w:rPr>
                          <w:rFonts w:cs="Arial"/>
                          <w:b/>
                          <w:sz w:val="52"/>
                        </w:rPr>
                        <w:t>UNIT 1</w:t>
                      </w:r>
                    </w:p>
                    <w:p w14:paraId="5E95FDCC" w14:textId="77777777" w:rsidR="00F900A2" w:rsidRPr="001C15CD" w:rsidRDefault="00F900A2" w:rsidP="00F900A2">
                      <w:pPr>
                        <w:jc w:val="center"/>
                        <w:rPr>
                          <w:rFonts w:cs="Arial"/>
                          <w:b/>
                        </w:rPr>
                      </w:pPr>
                    </w:p>
                    <w:p w14:paraId="3B366CED" w14:textId="77777777" w:rsidR="00F900A2" w:rsidRPr="001C15CD" w:rsidRDefault="00F900A2" w:rsidP="00F900A2">
                      <w:pPr>
                        <w:jc w:val="center"/>
                        <w:rPr>
                          <w:rFonts w:cs="Arial"/>
                          <w:b/>
                        </w:rPr>
                      </w:pPr>
                    </w:p>
                    <w:p w14:paraId="31FD9691" w14:textId="77777777" w:rsidR="00F900A2" w:rsidRPr="001C15CD" w:rsidRDefault="00F900A2" w:rsidP="00F900A2">
                      <w:pPr>
                        <w:jc w:val="center"/>
                        <w:rPr>
                          <w:rFonts w:cs="Arial"/>
                          <w:sz w:val="52"/>
                          <w:lang w:eastAsia="ja-JP"/>
                        </w:rPr>
                      </w:pPr>
                      <w:r w:rsidRPr="001C15CD">
                        <w:rPr>
                          <w:rFonts w:cs="Arial"/>
                          <w:b/>
                          <w:sz w:val="52"/>
                        </w:rPr>
                        <w:t>2022</w:t>
                      </w:r>
                    </w:p>
                  </w:txbxContent>
                </v:textbox>
                <w10:wrap type="square"/>
              </v:shape>
            </w:pict>
          </mc:Fallback>
        </mc:AlternateContent>
      </w:r>
    </w:p>
    <w:p w14:paraId="5E3EBA43" w14:textId="77777777" w:rsidR="00F900A2" w:rsidRPr="00FB2CCE" w:rsidRDefault="00F900A2" w:rsidP="00F900A2">
      <w:pPr>
        <w:rPr>
          <w:rFonts w:cs="Arial"/>
          <w:sz w:val="16"/>
        </w:rPr>
      </w:pPr>
    </w:p>
    <w:p w14:paraId="277C7C2D" w14:textId="51714180" w:rsidR="00F900A2" w:rsidRPr="00FB2CCE" w:rsidRDefault="00BD000F" w:rsidP="00F900A2">
      <w:pPr>
        <w:rPr>
          <w:rFonts w:cs="Arial"/>
          <w:sz w:val="16"/>
        </w:rPr>
      </w:pPr>
      <w:r w:rsidRPr="00F735C4">
        <w:rPr>
          <w:noProof/>
          <w:sz w:val="36"/>
          <w:szCs w:val="36"/>
        </w:rPr>
        <w:drawing>
          <wp:anchor distT="0" distB="0" distL="114300" distR="114300" simplePos="0" relativeHeight="251790336" behindDoc="0" locked="0" layoutInCell="1" allowOverlap="1" wp14:anchorId="35AE35AE" wp14:editId="2C13D74E">
            <wp:simplePos x="0" y="0"/>
            <wp:positionH relativeFrom="margin">
              <wp:posOffset>562610</wp:posOffset>
            </wp:positionH>
            <wp:positionV relativeFrom="paragraph">
              <wp:posOffset>46355</wp:posOffset>
            </wp:positionV>
            <wp:extent cx="1141730" cy="1494790"/>
            <wp:effectExtent l="0" t="0" r="1270" b="0"/>
            <wp:wrapSquare wrapText="bothSides"/>
            <wp:docPr id="229" name="Picture 2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41730" cy="149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48A09" w14:textId="77777777" w:rsidR="00F900A2" w:rsidRPr="00FB2CCE" w:rsidRDefault="00F900A2" w:rsidP="00F900A2">
      <w:pPr>
        <w:rPr>
          <w:rFonts w:cs="Arial"/>
          <w:sz w:val="16"/>
        </w:rPr>
      </w:pPr>
    </w:p>
    <w:p w14:paraId="4220643F" w14:textId="1B068B45" w:rsidR="00F900A2" w:rsidRPr="00FB2CCE" w:rsidRDefault="00F900A2" w:rsidP="00F900A2">
      <w:pPr>
        <w:rPr>
          <w:rFonts w:cs="Arial"/>
          <w:sz w:val="16"/>
        </w:rPr>
      </w:pPr>
    </w:p>
    <w:p w14:paraId="6FB28ACB" w14:textId="5E6814D2" w:rsidR="00F900A2" w:rsidRPr="00FB2CCE" w:rsidRDefault="00F900A2" w:rsidP="00F900A2">
      <w:pPr>
        <w:rPr>
          <w:rFonts w:cs="Arial"/>
          <w:sz w:val="16"/>
        </w:rPr>
      </w:pPr>
    </w:p>
    <w:p w14:paraId="2F8379A5" w14:textId="1AC9F964" w:rsidR="00F900A2" w:rsidRPr="00FB2CCE" w:rsidRDefault="00F900A2" w:rsidP="00F900A2">
      <w:pPr>
        <w:rPr>
          <w:rFonts w:cs="Arial"/>
          <w:sz w:val="48"/>
        </w:rPr>
      </w:pPr>
    </w:p>
    <w:p w14:paraId="61DE77FF" w14:textId="56D7ECC8" w:rsidR="00F900A2" w:rsidRPr="00FB2CCE" w:rsidRDefault="00F900A2" w:rsidP="00F900A2">
      <w:pPr>
        <w:rPr>
          <w:rFonts w:cs="Arial"/>
          <w:b/>
          <w:sz w:val="44"/>
        </w:rPr>
      </w:pPr>
    </w:p>
    <w:p w14:paraId="2EAE4F4C" w14:textId="77777777" w:rsidR="00F900A2" w:rsidRPr="00FB2CCE" w:rsidRDefault="00F900A2" w:rsidP="00F900A2">
      <w:pPr>
        <w:rPr>
          <w:rFonts w:cs="Arial"/>
          <w:b/>
          <w:sz w:val="44"/>
        </w:rPr>
      </w:pPr>
    </w:p>
    <w:p w14:paraId="7024F265" w14:textId="77777777" w:rsidR="00F900A2" w:rsidRPr="00FB2CCE" w:rsidRDefault="00F900A2" w:rsidP="00F900A2">
      <w:pPr>
        <w:rPr>
          <w:rFonts w:cs="Arial"/>
          <w:b/>
          <w:sz w:val="44"/>
        </w:rPr>
      </w:pPr>
    </w:p>
    <w:p w14:paraId="5473FA16" w14:textId="77777777" w:rsidR="00F900A2" w:rsidRPr="00FB2CCE" w:rsidRDefault="00F900A2" w:rsidP="00F900A2">
      <w:pPr>
        <w:rPr>
          <w:rFonts w:cs="Arial"/>
          <w:b/>
          <w:sz w:val="44"/>
        </w:rPr>
      </w:pPr>
    </w:p>
    <w:p w14:paraId="004DFF54" w14:textId="77777777" w:rsidR="00F900A2" w:rsidRPr="00FB2CCE" w:rsidRDefault="00F900A2" w:rsidP="00F900A2">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cs="Arial"/>
          <w:sz w:val="16"/>
        </w:rPr>
      </w:pPr>
      <w:r w:rsidRPr="00FB2CCE">
        <w:rPr>
          <w:rFonts w:cs="Arial"/>
          <w:sz w:val="36"/>
        </w:rPr>
        <w:t xml:space="preserve">Name: </w:t>
      </w:r>
      <w:r w:rsidRPr="00FB2CCE">
        <w:rPr>
          <w:rFonts w:cs="Arial"/>
          <w:sz w:val="16"/>
        </w:rPr>
        <w:t>_______________________________________________________</w:t>
      </w:r>
    </w:p>
    <w:p w14:paraId="4B48EB1E" w14:textId="77777777" w:rsidR="00F900A2" w:rsidRPr="00FB2CCE" w:rsidRDefault="00F900A2" w:rsidP="00F900A2">
      <w:pPr>
        <w:tabs>
          <w:tab w:val="left" w:pos="7371"/>
        </w:tabs>
        <w:jc w:val="both"/>
        <w:rPr>
          <w:rFonts w:cs="Arial"/>
          <w:sz w:val="16"/>
        </w:rPr>
      </w:pPr>
    </w:p>
    <w:p w14:paraId="4770C12E" w14:textId="77777777" w:rsidR="00F900A2" w:rsidRPr="00FB2CCE" w:rsidRDefault="00F900A2" w:rsidP="00F900A2">
      <w:pPr>
        <w:tabs>
          <w:tab w:val="left" w:pos="7371"/>
        </w:tabs>
        <w:jc w:val="both"/>
        <w:rPr>
          <w:rFonts w:cs="Arial"/>
          <w:sz w:val="16"/>
        </w:rPr>
      </w:pPr>
    </w:p>
    <w:p w14:paraId="4BAFDD6C" w14:textId="77777777" w:rsidR="00F900A2" w:rsidRPr="00FB2CCE" w:rsidRDefault="00F900A2" w:rsidP="00F900A2">
      <w:pPr>
        <w:tabs>
          <w:tab w:val="left" w:pos="1701"/>
          <w:tab w:val="left" w:pos="7371"/>
        </w:tabs>
        <w:jc w:val="both"/>
        <w:rPr>
          <w:rFonts w:cs="Arial"/>
        </w:rPr>
      </w:pPr>
      <w:r w:rsidRPr="00FB2CCE">
        <w:rPr>
          <w:rFonts w:cs="Arial"/>
          <w:sz w:val="36"/>
        </w:rPr>
        <w:t>Teacher:</w:t>
      </w:r>
      <w:r w:rsidRPr="00FB2CCE">
        <w:rPr>
          <w:rFonts w:cs="Arial"/>
        </w:rPr>
        <w:t xml:space="preserve"> </w:t>
      </w:r>
      <w:r w:rsidRPr="00FB2CCE">
        <w:rPr>
          <w:rFonts w:cs="Arial"/>
          <w:sz w:val="16"/>
        </w:rPr>
        <w:t>___________________________________________________</w:t>
      </w:r>
    </w:p>
    <w:p w14:paraId="34CE5EAA" w14:textId="77777777" w:rsidR="00F900A2" w:rsidRPr="00FB2CCE" w:rsidRDefault="00F900A2" w:rsidP="00F900A2">
      <w:pPr>
        <w:keepNext/>
        <w:tabs>
          <w:tab w:val="right" w:pos="9360"/>
        </w:tabs>
        <w:outlineLvl w:val="0"/>
        <w:rPr>
          <w:rFonts w:cs="Arial"/>
          <w:b/>
          <w:bCs/>
          <w:i/>
          <w:iCs/>
          <w:spacing w:val="-3"/>
        </w:rPr>
      </w:pPr>
    </w:p>
    <w:p w14:paraId="6C125ED8" w14:textId="77777777" w:rsidR="00F900A2" w:rsidRPr="00FB2CCE" w:rsidRDefault="00F900A2" w:rsidP="00F900A2">
      <w:pPr>
        <w:keepNext/>
        <w:tabs>
          <w:tab w:val="right" w:pos="9360"/>
        </w:tabs>
        <w:outlineLvl w:val="0"/>
        <w:rPr>
          <w:rFonts w:cs="Arial"/>
          <w:b/>
          <w:bCs/>
          <w:i/>
          <w:iCs/>
          <w:spacing w:val="-3"/>
        </w:rPr>
      </w:pPr>
      <w:r w:rsidRPr="00FB2CCE">
        <w:rPr>
          <w:rFonts w:cs="Arial"/>
          <w:b/>
          <w:bCs/>
          <w:i/>
          <w:iCs/>
          <w:spacing w:val="-3"/>
        </w:rPr>
        <w:t>TIME ALLOWED FOR THIS PAPER</w:t>
      </w:r>
    </w:p>
    <w:p w14:paraId="17CD826D" w14:textId="77777777" w:rsidR="00F900A2" w:rsidRPr="00FB2CCE" w:rsidRDefault="00F900A2" w:rsidP="00F900A2">
      <w:pPr>
        <w:keepNext/>
        <w:keepLines/>
        <w:tabs>
          <w:tab w:val="left" w:pos="4320"/>
        </w:tabs>
        <w:outlineLvl w:val="1"/>
        <w:rPr>
          <w:rFonts w:cs="Arial"/>
          <w:bCs/>
          <w:szCs w:val="22"/>
        </w:rPr>
      </w:pPr>
      <w:r w:rsidRPr="00FB2CCE">
        <w:rPr>
          <w:rFonts w:cs="Arial"/>
          <w:bCs/>
          <w:szCs w:val="22"/>
        </w:rPr>
        <w:t>Reading time before commencing work:</w:t>
      </w:r>
      <w:r w:rsidRPr="00FB2CCE">
        <w:rPr>
          <w:rFonts w:cs="Arial"/>
          <w:bCs/>
          <w:szCs w:val="22"/>
        </w:rPr>
        <w:tab/>
        <w:t>Ten minutes</w:t>
      </w:r>
    </w:p>
    <w:p w14:paraId="4211501C" w14:textId="2B1ADCD2" w:rsidR="00F900A2" w:rsidRPr="00FB2CCE" w:rsidRDefault="00F900A2" w:rsidP="00F900A2">
      <w:pPr>
        <w:tabs>
          <w:tab w:val="left" w:pos="4320"/>
        </w:tabs>
        <w:rPr>
          <w:rFonts w:cs="Arial"/>
          <w:szCs w:val="22"/>
        </w:rPr>
      </w:pPr>
      <w:r w:rsidRPr="00FB2CCE">
        <w:rPr>
          <w:rFonts w:cs="Arial"/>
          <w:szCs w:val="22"/>
        </w:rPr>
        <w:t>Working time for the paper:</w:t>
      </w:r>
      <w:r w:rsidRPr="00FB2CCE">
        <w:rPr>
          <w:rFonts w:cs="Arial"/>
          <w:szCs w:val="22"/>
        </w:rPr>
        <w:tab/>
        <w:t>T</w:t>
      </w:r>
      <w:r w:rsidR="00A34107">
        <w:rPr>
          <w:rFonts w:cs="Arial"/>
          <w:szCs w:val="22"/>
        </w:rPr>
        <w:t>wo</w:t>
      </w:r>
      <w:r w:rsidRPr="00FB2CCE">
        <w:rPr>
          <w:rFonts w:cs="Arial"/>
          <w:szCs w:val="22"/>
        </w:rPr>
        <w:t xml:space="preserve"> hours</w:t>
      </w:r>
      <w:r w:rsidR="00A34107">
        <w:rPr>
          <w:rFonts w:cs="Arial"/>
          <w:szCs w:val="22"/>
        </w:rPr>
        <w:t xml:space="preserve"> 30 minutes</w:t>
      </w:r>
    </w:p>
    <w:p w14:paraId="2D3B2B13" w14:textId="77777777" w:rsidR="00F900A2" w:rsidRPr="00FB2CCE" w:rsidRDefault="00F900A2" w:rsidP="00F900A2">
      <w:pPr>
        <w:keepNext/>
        <w:tabs>
          <w:tab w:val="right" w:pos="9360"/>
        </w:tabs>
        <w:outlineLvl w:val="0"/>
        <w:rPr>
          <w:rFonts w:cs="Arial"/>
          <w:b/>
          <w:bCs/>
          <w:spacing w:val="-3"/>
        </w:rPr>
      </w:pPr>
    </w:p>
    <w:p w14:paraId="51F036C4" w14:textId="77777777" w:rsidR="00F900A2" w:rsidRPr="00FB2CCE" w:rsidRDefault="00F900A2" w:rsidP="00F900A2">
      <w:pPr>
        <w:keepNext/>
        <w:tabs>
          <w:tab w:val="right" w:pos="9360"/>
        </w:tabs>
        <w:outlineLvl w:val="0"/>
        <w:rPr>
          <w:rFonts w:cs="Arial"/>
          <w:b/>
          <w:bCs/>
          <w:i/>
          <w:iCs/>
          <w:spacing w:val="-3"/>
        </w:rPr>
      </w:pPr>
      <w:r w:rsidRPr="00FB2CCE">
        <w:rPr>
          <w:rFonts w:cs="Arial"/>
          <w:b/>
          <w:bCs/>
          <w:i/>
          <w:iCs/>
          <w:spacing w:val="-3"/>
        </w:rPr>
        <w:t>MATERIALS REQUIRED/RECOMMENDED FOR THIS PAPER</w:t>
      </w:r>
    </w:p>
    <w:p w14:paraId="0771E642" w14:textId="77777777" w:rsidR="00F900A2" w:rsidRPr="00FB2CCE" w:rsidRDefault="00F900A2" w:rsidP="00F900A2">
      <w:pPr>
        <w:rPr>
          <w:rFonts w:cs="Arial"/>
          <w:b/>
        </w:rPr>
      </w:pPr>
    </w:p>
    <w:p w14:paraId="379B186A" w14:textId="77777777" w:rsidR="00F900A2" w:rsidRPr="00FB2CCE" w:rsidRDefault="00F900A2" w:rsidP="00F900A2">
      <w:pPr>
        <w:rPr>
          <w:rFonts w:cs="Arial"/>
          <w:b/>
        </w:rPr>
      </w:pPr>
      <w:r w:rsidRPr="00FB2CCE">
        <w:rPr>
          <w:rFonts w:cs="Arial"/>
          <w:b/>
        </w:rPr>
        <w:t>To be provided by the supervisor:</w:t>
      </w:r>
    </w:p>
    <w:p w14:paraId="54047B50" w14:textId="77777777" w:rsidR="00F900A2" w:rsidRDefault="00F900A2" w:rsidP="00F900A2">
      <w:pPr>
        <w:numPr>
          <w:ilvl w:val="0"/>
          <w:numId w:val="3"/>
        </w:numPr>
        <w:rPr>
          <w:rFonts w:cs="Arial"/>
        </w:rPr>
      </w:pPr>
      <w:r w:rsidRPr="00FB2CCE">
        <w:rPr>
          <w:rFonts w:cs="Arial"/>
        </w:rPr>
        <w:t xml:space="preserve">This Question/Answer Booklet </w:t>
      </w:r>
    </w:p>
    <w:p w14:paraId="4AFB9FFA" w14:textId="77777777" w:rsidR="00F900A2" w:rsidRPr="00FB2CCE" w:rsidRDefault="00F900A2" w:rsidP="00F900A2">
      <w:pPr>
        <w:numPr>
          <w:ilvl w:val="0"/>
          <w:numId w:val="3"/>
        </w:numPr>
        <w:rPr>
          <w:rFonts w:cs="Arial"/>
        </w:rPr>
      </w:pPr>
      <w:r w:rsidRPr="00FB2CCE">
        <w:rPr>
          <w:rFonts w:cs="Arial"/>
        </w:rPr>
        <w:t xml:space="preserve">Formula and </w:t>
      </w:r>
      <w:r>
        <w:rPr>
          <w:rFonts w:cs="Arial"/>
        </w:rPr>
        <w:t>Data</w:t>
      </w:r>
      <w:r w:rsidRPr="00FB2CCE">
        <w:rPr>
          <w:rFonts w:cs="Arial"/>
        </w:rPr>
        <w:t xml:space="preserve"> </w:t>
      </w:r>
      <w:r>
        <w:rPr>
          <w:rFonts w:cs="Arial"/>
        </w:rPr>
        <w:t xml:space="preserve">Booklet </w:t>
      </w:r>
    </w:p>
    <w:p w14:paraId="32351396" w14:textId="77777777" w:rsidR="00F900A2" w:rsidRPr="00FB2CCE" w:rsidRDefault="00F900A2" w:rsidP="00F900A2">
      <w:pPr>
        <w:rPr>
          <w:rFonts w:cs="Arial"/>
        </w:rPr>
      </w:pPr>
    </w:p>
    <w:p w14:paraId="393D2C32" w14:textId="77777777" w:rsidR="00F900A2" w:rsidRPr="00FB2CCE" w:rsidRDefault="00F900A2" w:rsidP="00F900A2">
      <w:pPr>
        <w:rPr>
          <w:rFonts w:cs="Arial"/>
        </w:rPr>
      </w:pPr>
      <w:r w:rsidRPr="00FB2CCE">
        <w:rPr>
          <w:rFonts w:cs="Arial"/>
          <w:b/>
        </w:rPr>
        <w:t>To be provided by the candidate:</w:t>
      </w:r>
    </w:p>
    <w:p w14:paraId="7AD557AC" w14:textId="77777777" w:rsidR="00F900A2" w:rsidRPr="00FB2CCE" w:rsidRDefault="00F900A2" w:rsidP="00F900A2">
      <w:pPr>
        <w:numPr>
          <w:ilvl w:val="0"/>
          <w:numId w:val="4"/>
        </w:numPr>
        <w:tabs>
          <w:tab w:val="clear" w:pos="720"/>
          <w:tab w:val="left" w:pos="284"/>
        </w:tabs>
        <w:ind w:left="0" w:firstLine="0"/>
        <w:rPr>
          <w:rFonts w:cs="Arial"/>
        </w:rPr>
      </w:pPr>
      <w:r w:rsidRPr="00FB2CCE">
        <w:rPr>
          <w:rFonts w:cs="Arial"/>
        </w:rPr>
        <w:t>Standard items:</w:t>
      </w:r>
      <w:r>
        <w:rPr>
          <w:rFonts w:cs="Arial"/>
        </w:rPr>
        <w:t xml:space="preserve"> </w:t>
      </w:r>
      <w:r w:rsidRPr="00FB2CCE">
        <w:rPr>
          <w:rFonts w:cs="Arial"/>
        </w:rPr>
        <w:t>pens</w:t>
      </w:r>
      <w:r>
        <w:rPr>
          <w:rFonts w:cs="Arial"/>
        </w:rPr>
        <w:t xml:space="preserve"> (blue and black preferred)</w:t>
      </w:r>
      <w:r w:rsidRPr="00FB2CCE">
        <w:rPr>
          <w:rFonts w:cs="Arial"/>
        </w:rPr>
        <w:t>, pencils</w:t>
      </w:r>
      <w:r>
        <w:rPr>
          <w:rFonts w:cs="Arial"/>
        </w:rPr>
        <w:t xml:space="preserve"> (including coloured)</w:t>
      </w:r>
      <w:r w:rsidRPr="00FB2CCE">
        <w:rPr>
          <w:rFonts w:cs="Arial"/>
        </w:rPr>
        <w:t xml:space="preserve">, </w:t>
      </w:r>
      <w:r>
        <w:rPr>
          <w:rFonts w:cs="Arial"/>
        </w:rPr>
        <w:t xml:space="preserve">sharpener, </w:t>
      </w:r>
      <w:r w:rsidRPr="00FB2CCE">
        <w:rPr>
          <w:rFonts w:cs="Arial"/>
        </w:rPr>
        <w:t>correction fluid</w:t>
      </w:r>
      <w:r>
        <w:rPr>
          <w:rFonts w:cs="Arial"/>
        </w:rPr>
        <w:t>/tape</w:t>
      </w:r>
      <w:r w:rsidRPr="00FB2CCE">
        <w:rPr>
          <w:rFonts w:cs="Arial"/>
        </w:rPr>
        <w:t>, eraser</w:t>
      </w:r>
      <w:r>
        <w:rPr>
          <w:rFonts w:cs="Arial"/>
        </w:rPr>
        <w:t xml:space="preserve">, </w:t>
      </w:r>
      <w:r w:rsidRPr="00FB2CCE">
        <w:rPr>
          <w:rFonts w:cs="Arial"/>
        </w:rPr>
        <w:t>ruler, highlighter</w:t>
      </w:r>
      <w:r>
        <w:rPr>
          <w:rFonts w:cs="Arial"/>
        </w:rPr>
        <w:t>s</w:t>
      </w:r>
      <w:r w:rsidRPr="00FB2CCE">
        <w:rPr>
          <w:rFonts w:cs="Arial"/>
        </w:rPr>
        <w:t>.</w:t>
      </w:r>
    </w:p>
    <w:p w14:paraId="659155B2" w14:textId="77777777" w:rsidR="00F900A2" w:rsidRPr="00FB2CCE" w:rsidRDefault="00F900A2" w:rsidP="00F900A2">
      <w:pPr>
        <w:tabs>
          <w:tab w:val="left" w:pos="360"/>
        </w:tabs>
        <w:rPr>
          <w:rFonts w:cs="Arial"/>
        </w:rPr>
      </w:pPr>
    </w:p>
    <w:p w14:paraId="13918361" w14:textId="77777777" w:rsidR="00F900A2" w:rsidRPr="00FB2CCE" w:rsidRDefault="00F900A2" w:rsidP="00F900A2">
      <w:pPr>
        <w:numPr>
          <w:ilvl w:val="0"/>
          <w:numId w:val="4"/>
        </w:numPr>
        <w:tabs>
          <w:tab w:val="num" w:pos="0"/>
          <w:tab w:val="left" w:pos="360"/>
        </w:tabs>
        <w:ind w:left="0" w:firstLine="0"/>
        <w:rPr>
          <w:rFonts w:cs="Arial"/>
        </w:rPr>
      </w:pPr>
      <w:r w:rsidRPr="00FB2CCE">
        <w:rPr>
          <w:rFonts w:cs="Arial"/>
        </w:rPr>
        <w:t>Special items:</w:t>
      </w:r>
      <w:r>
        <w:rPr>
          <w:rFonts w:cs="Arial"/>
        </w:rPr>
        <w:t xml:space="preserve"> up to three c</w:t>
      </w:r>
      <w:r w:rsidRPr="00FB2CCE">
        <w:rPr>
          <w:rFonts w:cs="Arial"/>
        </w:rPr>
        <w:t>alculators</w:t>
      </w:r>
      <w:r>
        <w:rPr>
          <w:rFonts w:cs="Arial"/>
        </w:rPr>
        <w:t>,</w:t>
      </w:r>
      <w:r w:rsidRPr="00FB2CCE">
        <w:rPr>
          <w:rFonts w:cs="Arial"/>
        </w:rPr>
        <w:t xml:space="preserve"> </w:t>
      </w:r>
      <w:r>
        <w:rPr>
          <w:rFonts w:cs="Arial"/>
        </w:rPr>
        <w:t xml:space="preserve">which do not have the capacity to store programmes or text, are permitted in this ATAR course examination, drawing templates, drawing compass and a protractor. </w:t>
      </w:r>
    </w:p>
    <w:p w14:paraId="5069E16D" w14:textId="77777777" w:rsidR="00F900A2" w:rsidRPr="00FB2CCE" w:rsidRDefault="00F900A2" w:rsidP="00F900A2">
      <w:pPr>
        <w:rPr>
          <w:rFonts w:cs="Arial"/>
        </w:rPr>
      </w:pPr>
    </w:p>
    <w:p w14:paraId="08F9ED7D" w14:textId="77777777" w:rsidR="00F900A2" w:rsidRPr="00FB2CCE" w:rsidRDefault="00F900A2" w:rsidP="00F900A2">
      <w:pPr>
        <w:keepNext/>
        <w:tabs>
          <w:tab w:val="right" w:pos="9360"/>
        </w:tabs>
        <w:outlineLvl w:val="0"/>
        <w:rPr>
          <w:rFonts w:cs="Arial"/>
          <w:b/>
          <w:bCs/>
          <w:i/>
          <w:iCs/>
          <w:spacing w:val="-3"/>
        </w:rPr>
      </w:pPr>
      <w:r w:rsidRPr="00FB2CCE">
        <w:rPr>
          <w:rFonts w:cs="Arial"/>
          <w:b/>
          <w:bCs/>
          <w:i/>
          <w:iCs/>
          <w:spacing w:val="-3"/>
        </w:rPr>
        <w:t>IMPORTANT NOTE TO CANDIDATES</w:t>
      </w:r>
    </w:p>
    <w:p w14:paraId="7718948C" w14:textId="77777777" w:rsidR="00F900A2" w:rsidRPr="00FB2CCE" w:rsidRDefault="00F900A2" w:rsidP="00F900A2">
      <w:pPr>
        <w:ind w:right="-518"/>
        <w:rPr>
          <w:rFonts w:cs="Arial"/>
          <w:b/>
        </w:rPr>
      </w:pPr>
      <w:r w:rsidRPr="00FB2CCE">
        <w:rPr>
          <w:rFonts w:cs="Arial"/>
        </w:rPr>
        <w:t xml:space="preserve">No other items may be taken into the examination room.  It is </w:t>
      </w:r>
      <w:r w:rsidRPr="00FB2CCE">
        <w:rPr>
          <w:rFonts w:cs="Arial"/>
          <w:b/>
        </w:rPr>
        <w:t>your</w:t>
      </w:r>
      <w:r w:rsidRPr="00FB2CCE">
        <w:rPr>
          <w:rFonts w:cs="Arial"/>
        </w:rPr>
        <w:t xml:space="preserve"> responsibility to ensure that you do not have any unauthorised </w:t>
      </w:r>
      <w:r>
        <w:rPr>
          <w:rFonts w:cs="Arial"/>
        </w:rPr>
        <w:t>material</w:t>
      </w:r>
      <w:r w:rsidRPr="00FB2CCE">
        <w:rPr>
          <w:rFonts w:cs="Arial"/>
        </w:rPr>
        <w:t xml:space="preserve">.  If you have any unauthorised material with you, hand it to the supervisor </w:t>
      </w:r>
      <w:r w:rsidRPr="00FB2CCE">
        <w:rPr>
          <w:rFonts w:cs="Arial"/>
          <w:b/>
        </w:rPr>
        <w:t>before</w:t>
      </w:r>
      <w:r w:rsidRPr="00FB2CCE">
        <w:rPr>
          <w:rFonts w:cs="Arial"/>
        </w:rPr>
        <w:t xml:space="preserve"> reading any further.</w:t>
      </w:r>
    </w:p>
    <w:p w14:paraId="0507AB49" w14:textId="77777777" w:rsidR="00F900A2" w:rsidRPr="00FB2CCE" w:rsidRDefault="00F900A2" w:rsidP="00F900A2">
      <w:pPr>
        <w:ind w:right="-518"/>
        <w:rPr>
          <w:rFonts w:cs="Arial"/>
        </w:rPr>
      </w:pPr>
    </w:p>
    <w:p w14:paraId="1242BCB4" w14:textId="77777777" w:rsidR="00F900A2" w:rsidRPr="00FB2CCE" w:rsidRDefault="00F900A2" w:rsidP="00F900A2">
      <w:pPr>
        <w:ind w:left="720" w:hanging="720"/>
        <w:rPr>
          <w:rFonts w:cs="Arial"/>
          <w:b/>
          <w:bCs/>
          <w:sz w:val="28"/>
          <w:szCs w:val="28"/>
        </w:rPr>
        <w:sectPr w:rsidR="00F900A2" w:rsidRPr="00FB2CCE" w:rsidSect="00612BEB">
          <w:headerReference w:type="even" r:id="rId8"/>
          <w:headerReference w:type="default" r:id="rId9"/>
          <w:footerReference w:type="even" r:id="rId10"/>
          <w:footerReference w:type="default" r:id="rId11"/>
          <w:footerReference w:type="first" r:id="rId12"/>
          <w:pgSz w:w="11906" w:h="16838" w:code="9"/>
          <w:pgMar w:top="1134" w:right="1134" w:bottom="1134" w:left="1134" w:header="709" w:footer="363" w:gutter="0"/>
          <w:cols w:space="708"/>
          <w:titlePg/>
          <w:docGrid w:linePitch="360"/>
        </w:sectPr>
      </w:pPr>
    </w:p>
    <w:p w14:paraId="254E0D2D" w14:textId="77777777" w:rsidR="00F900A2" w:rsidRPr="00FB2CCE" w:rsidRDefault="00F900A2" w:rsidP="00F900A2">
      <w:pPr>
        <w:ind w:left="720" w:hanging="720"/>
        <w:rPr>
          <w:rFonts w:cs="Arial"/>
          <w:b/>
          <w:bCs/>
          <w:sz w:val="28"/>
          <w:szCs w:val="28"/>
        </w:rPr>
      </w:pPr>
      <w:r w:rsidRPr="00FB2CCE">
        <w:rPr>
          <w:rFonts w:cs="Arial"/>
          <w:b/>
          <w:bCs/>
          <w:sz w:val="28"/>
          <w:szCs w:val="28"/>
        </w:rPr>
        <w:lastRenderedPageBreak/>
        <w:t xml:space="preserve">Structure of this paper </w:t>
      </w:r>
    </w:p>
    <w:p w14:paraId="3E5C2B46" w14:textId="77777777" w:rsidR="00F900A2" w:rsidRPr="00FB2CCE" w:rsidRDefault="00F900A2" w:rsidP="00F900A2">
      <w:pPr>
        <w:tabs>
          <w:tab w:val="center" w:pos="4513"/>
        </w:tabs>
        <w:suppressAutoHyphens/>
        <w:ind w:left="720" w:hanging="720"/>
        <w:jc w:val="both"/>
        <w:rPr>
          <w:rFonts w:cs="Arial"/>
          <w:spacing w:val="-2"/>
          <w:szCs w:val="22"/>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76"/>
        <w:gridCol w:w="1325"/>
        <w:gridCol w:w="1508"/>
        <w:gridCol w:w="1509"/>
        <w:gridCol w:w="1508"/>
        <w:gridCol w:w="1509"/>
      </w:tblGrid>
      <w:tr w:rsidR="00F900A2" w:rsidRPr="00FB2CCE" w14:paraId="3BB33830" w14:textId="77777777" w:rsidTr="00E34913">
        <w:trPr>
          <w:jc w:val="center"/>
        </w:trPr>
        <w:tc>
          <w:tcPr>
            <w:tcW w:w="1976" w:type="dxa"/>
            <w:tcBorders>
              <w:top w:val="single" w:sz="6" w:space="0" w:color="auto"/>
              <w:bottom w:val="single" w:sz="4" w:space="0" w:color="auto"/>
              <w:right w:val="single" w:sz="4" w:space="0" w:color="auto"/>
            </w:tcBorders>
            <w:vAlign w:val="center"/>
          </w:tcPr>
          <w:p w14:paraId="70F4F18C" w14:textId="77777777" w:rsidR="00F900A2" w:rsidRPr="00FB2CCE" w:rsidRDefault="00F900A2" w:rsidP="00E34913">
            <w:pPr>
              <w:tabs>
                <w:tab w:val="center" w:pos="4513"/>
              </w:tabs>
              <w:suppressAutoHyphens/>
              <w:ind w:left="720" w:hanging="720"/>
              <w:jc w:val="center"/>
              <w:rPr>
                <w:rFonts w:cs="Arial"/>
                <w:spacing w:val="-2"/>
                <w:szCs w:val="22"/>
              </w:rPr>
            </w:pPr>
            <w:r w:rsidRPr="00FB2CCE">
              <w:rPr>
                <w:rFonts w:cs="Arial"/>
                <w:spacing w:val="-2"/>
                <w:szCs w:val="22"/>
              </w:rPr>
              <w:t>Section</w:t>
            </w:r>
          </w:p>
        </w:tc>
        <w:tc>
          <w:tcPr>
            <w:tcW w:w="1325" w:type="dxa"/>
            <w:tcBorders>
              <w:top w:val="single" w:sz="4" w:space="0" w:color="auto"/>
              <w:left w:val="single" w:sz="4" w:space="0" w:color="auto"/>
              <w:bottom w:val="single" w:sz="4" w:space="0" w:color="auto"/>
              <w:right w:val="single" w:sz="4" w:space="0" w:color="auto"/>
            </w:tcBorders>
            <w:vAlign w:val="center"/>
          </w:tcPr>
          <w:p w14:paraId="7FE36EE2" w14:textId="77777777" w:rsidR="00F900A2" w:rsidRPr="00FB2CCE" w:rsidRDefault="00F900A2" w:rsidP="00E34913">
            <w:pPr>
              <w:tabs>
                <w:tab w:val="center" w:pos="4513"/>
              </w:tabs>
              <w:suppressAutoHyphens/>
              <w:jc w:val="center"/>
              <w:rPr>
                <w:rFonts w:cs="Arial"/>
                <w:spacing w:val="-2"/>
                <w:szCs w:val="22"/>
              </w:rPr>
            </w:pPr>
            <w:r w:rsidRPr="00FB2CCE">
              <w:rPr>
                <w:rFonts w:cs="Arial"/>
                <w:spacing w:val="-2"/>
                <w:szCs w:val="22"/>
              </w:rPr>
              <w:t>Number of questions available</w:t>
            </w:r>
          </w:p>
        </w:tc>
        <w:tc>
          <w:tcPr>
            <w:tcW w:w="1508" w:type="dxa"/>
            <w:tcBorders>
              <w:top w:val="single" w:sz="6" w:space="0" w:color="auto"/>
              <w:left w:val="single" w:sz="4" w:space="0" w:color="auto"/>
              <w:bottom w:val="single" w:sz="4" w:space="0" w:color="auto"/>
              <w:right w:val="single" w:sz="6" w:space="0" w:color="auto"/>
            </w:tcBorders>
            <w:vAlign w:val="center"/>
          </w:tcPr>
          <w:p w14:paraId="5321CB03" w14:textId="77777777" w:rsidR="00F900A2" w:rsidRPr="00FB2CCE" w:rsidRDefault="00F900A2" w:rsidP="00E34913">
            <w:pPr>
              <w:tabs>
                <w:tab w:val="center" w:pos="4513"/>
              </w:tabs>
              <w:suppressAutoHyphens/>
              <w:jc w:val="center"/>
              <w:rPr>
                <w:rFonts w:cs="Arial"/>
                <w:spacing w:val="-2"/>
                <w:szCs w:val="22"/>
              </w:rPr>
            </w:pPr>
            <w:r w:rsidRPr="00FB2CCE">
              <w:rPr>
                <w:rFonts w:cs="Arial"/>
                <w:spacing w:val="-2"/>
                <w:szCs w:val="22"/>
              </w:rPr>
              <w:t>Number of questions to be answered</w:t>
            </w:r>
          </w:p>
        </w:tc>
        <w:tc>
          <w:tcPr>
            <w:tcW w:w="1509" w:type="dxa"/>
            <w:tcBorders>
              <w:top w:val="single" w:sz="6" w:space="0" w:color="auto"/>
              <w:left w:val="nil"/>
              <w:bottom w:val="single" w:sz="4" w:space="0" w:color="auto"/>
              <w:right w:val="single" w:sz="6" w:space="0" w:color="auto"/>
            </w:tcBorders>
            <w:vAlign w:val="center"/>
          </w:tcPr>
          <w:p w14:paraId="5276161E" w14:textId="77777777" w:rsidR="00F900A2" w:rsidRPr="00FB2CCE" w:rsidRDefault="00F900A2" w:rsidP="00E34913">
            <w:pPr>
              <w:tabs>
                <w:tab w:val="center" w:pos="4513"/>
              </w:tabs>
              <w:suppressAutoHyphens/>
              <w:jc w:val="center"/>
              <w:rPr>
                <w:rFonts w:cs="Arial"/>
                <w:spacing w:val="-2"/>
                <w:szCs w:val="22"/>
              </w:rPr>
            </w:pPr>
            <w:r w:rsidRPr="00FB2CCE">
              <w:rPr>
                <w:rFonts w:cs="Arial"/>
                <w:spacing w:val="-2"/>
                <w:szCs w:val="22"/>
              </w:rPr>
              <w:t>Suggested working time</w:t>
            </w:r>
          </w:p>
          <w:p w14:paraId="173B698C" w14:textId="77777777" w:rsidR="00F900A2" w:rsidRPr="00FB2CCE" w:rsidRDefault="00F900A2" w:rsidP="00E34913">
            <w:pPr>
              <w:tabs>
                <w:tab w:val="center" w:pos="4513"/>
              </w:tabs>
              <w:suppressAutoHyphens/>
              <w:ind w:left="720" w:hanging="720"/>
              <w:jc w:val="center"/>
              <w:rPr>
                <w:rFonts w:cs="Arial"/>
                <w:spacing w:val="-2"/>
                <w:szCs w:val="22"/>
              </w:rPr>
            </w:pPr>
            <w:r w:rsidRPr="00FB2CCE">
              <w:rPr>
                <w:rFonts w:cs="Arial"/>
                <w:spacing w:val="-2"/>
                <w:szCs w:val="22"/>
              </w:rPr>
              <w:t>(minutes)</w:t>
            </w:r>
          </w:p>
        </w:tc>
        <w:tc>
          <w:tcPr>
            <w:tcW w:w="1508" w:type="dxa"/>
            <w:tcBorders>
              <w:top w:val="single" w:sz="6" w:space="0" w:color="auto"/>
              <w:left w:val="nil"/>
              <w:bottom w:val="single" w:sz="4" w:space="0" w:color="auto"/>
              <w:right w:val="single" w:sz="6" w:space="0" w:color="auto"/>
            </w:tcBorders>
            <w:vAlign w:val="center"/>
          </w:tcPr>
          <w:p w14:paraId="5D4CE1DF" w14:textId="77777777" w:rsidR="00F900A2" w:rsidRPr="00FB2CCE" w:rsidRDefault="00F900A2" w:rsidP="00E34913">
            <w:pPr>
              <w:tabs>
                <w:tab w:val="center" w:pos="4513"/>
              </w:tabs>
              <w:suppressAutoHyphens/>
              <w:jc w:val="center"/>
              <w:rPr>
                <w:rFonts w:cs="Arial"/>
                <w:spacing w:val="-2"/>
                <w:szCs w:val="22"/>
              </w:rPr>
            </w:pPr>
            <w:r w:rsidRPr="00FB2CCE">
              <w:rPr>
                <w:rFonts w:cs="Arial"/>
                <w:spacing w:val="-2"/>
                <w:szCs w:val="22"/>
              </w:rPr>
              <w:t>Marks available</w:t>
            </w:r>
          </w:p>
        </w:tc>
        <w:tc>
          <w:tcPr>
            <w:tcW w:w="1509" w:type="dxa"/>
            <w:tcBorders>
              <w:top w:val="single" w:sz="6" w:space="0" w:color="auto"/>
              <w:left w:val="nil"/>
              <w:bottom w:val="single" w:sz="4" w:space="0" w:color="auto"/>
            </w:tcBorders>
            <w:vAlign w:val="center"/>
          </w:tcPr>
          <w:p w14:paraId="698202D3" w14:textId="77777777" w:rsidR="00F900A2" w:rsidRPr="00FB2CCE" w:rsidRDefault="00F900A2" w:rsidP="00E34913">
            <w:pPr>
              <w:tabs>
                <w:tab w:val="center" w:pos="4513"/>
              </w:tabs>
              <w:suppressAutoHyphens/>
              <w:ind w:left="-3" w:firstLine="3"/>
              <w:jc w:val="center"/>
              <w:rPr>
                <w:rFonts w:cs="Arial"/>
                <w:spacing w:val="-2"/>
                <w:szCs w:val="22"/>
              </w:rPr>
            </w:pPr>
            <w:r w:rsidRPr="00FB2CCE">
              <w:rPr>
                <w:rFonts w:cs="Arial"/>
                <w:spacing w:val="-2"/>
                <w:szCs w:val="22"/>
              </w:rPr>
              <w:t>Percentage of exam</w:t>
            </w:r>
          </w:p>
        </w:tc>
      </w:tr>
      <w:tr w:rsidR="00F900A2" w:rsidRPr="00FB2CCE" w14:paraId="1FCF5793" w14:textId="77777777" w:rsidTr="00E34913">
        <w:trPr>
          <w:trHeight w:val="796"/>
          <w:jc w:val="center"/>
        </w:trPr>
        <w:tc>
          <w:tcPr>
            <w:tcW w:w="1976" w:type="dxa"/>
            <w:tcBorders>
              <w:top w:val="single" w:sz="4" w:space="0" w:color="auto"/>
              <w:left w:val="single" w:sz="4" w:space="0" w:color="auto"/>
              <w:bottom w:val="single" w:sz="4" w:space="0" w:color="auto"/>
              <w:right w:val="single" w:sz="4" w:space="0" w:color="auto"/>
            </w:tcBorders>
            <w:vAlign w:val="center"/>
          </w:tcPr>
          <w:p w14:paraId="657F539D" w14:textId="77777777" w:rsidR="00F900A2" w:rsidRPr="00FB2CCE" w:rsidRDefault="00F900A2" w:rsidP="00E34913">
            <w:pPr>
              <w:tabs>
                <w:tab w:val="left" w:pos="900"/>
              </w:tabs>
              <w:suppressAutoHyphens/>
              <w:ind w:left="720" w:hanging="720"/>
              <w:rPr>
                <w:rFonts w:cs="Arial"/>
                <w:spacing w:val="-2"/>
                <w:szCs w:val="22"/>
              </w:rPr>
            </w:pPr>
            <w:r w:rsidRPr="00FB2CCE">
              <w:rPr>
                <w:rFonts w:cs="Arial"/>
                <w:spacing w:val="-2"/>
                <w:szCs w:val="22"/>
              </w:rPr>
              <w:t>Section One:</w:t>
            </w:r>
          </w:p>
          <w:p w14:paraId="60B7A77E" w14:textId="77777777" w:rsidR="00F900A2" w:rsidRPr="00FB2CCE" w:rsidRDefault="00F900A2" w:rsidP="00E34913">
            <w:pPr>
              <w:tabs>
                <w:tab w:val="left" w:pos="900"/>
              </w:tabs>
              <w:suppressAutoHyphens/>
              <w:ind w:left="720" w:hanging="720"/>
              <w:rPr>
                <w:rFonts w:cs="Arial"/>
                <w:spacing w:val="-2"/>
                <w:szCs w:val="22"/>
              </w:rPr>
            </w:pPr>
            <w:r w:rsidRPr="00FB2CCE">
              <w:rPr>
                <w:rFonts w:cs="Arial"/>
                <w:spacing w:val="-2"/>
                <w:szCs w:val="22"/>
              </w:rPr>
              <w:t>Short answer</w:t>
            </w:r>
          </w:p>
        </w:tc>
        <w:tc>
          <w:tcPr>
            <w:tcW w:w="1325" w:type="dxa"/>
            <w:tcBorders>
              <w:top w:val="single" w:sz="4" w:space="0" w:color="auto"/>
              <w:left w:val="single" w:sz="4" w:space="0" w:color="auto"/>
              <w:bottom w:val="single" w:sz="4" w:space="0" w:color="auto"/>
              <w:right w:val="single" w:sz="4" w:space="0" w:color="auto"/>
            </w:tcBorders>
            <w:vAlign w:val="center"/>
          </w:tcPr>
          <w:p w14:paraId="00A1777A" w14:textId="445585E9" w:rsidR="00F900A2" w:rsidRPr="00FB2CCE" w:rsidRDefault="00F900A2" w:rsidP="00E34913">
            <w:pPr>
              <w:tabs>
                <w:tab w:val="left" w:pos="-720"/>
              </w:tabs>
              <w:suppressAutoHyphens/>
              <w:spacing w:before="80"/>
              <w:ind w:left="720" w:hanging="720"/>
              <w:jc w:val="center"/>
              <w:rPr>
                <w:rFonts w:cs="Arial"/>
                <w:spacing w:val="-2"/>
                <w:szCs w:val="22"/>
              </w:rPr>
            </w:pPr>
            <w:r>
              <w:rPr>
                <w:rFonts w:cs="Arial"/>
                <w:spacing w:val="-2"/>
                <w:szCs w:val="22"/>
              </w:rPr>
              <w:t>1</w:t>
            </w:r>
            <w:r w:rsidR="00D20B51">
              <w:rPr>
                <w:rFonts w:cs="Arial"/>
                <w:spacing w:val="-2"/>
                <w:szCs w:val="22"/>
              </w:rPr>
              <w:t>0</w:t>
            </w:r>
          </w:p>
        </w:tc>
        <w:tc>
          <w:tcPr>
            <w:tcW w:w="1508" w:type="dxa"/>
            <w:tcBorders>
              <w:top w:val="single" w:sz="4" w:space="0" w:color="auto"/>
              <w:left w:val="single" w:sz="4" w:space="0" w:color="auto"/>
              <w:bottom w:val="single" w:sz="4" w:space="0" w:color="auto"/>
              <w:right w:val="single" w:sz="4" w:space="0" w:color="auto"/>
            </w:tcBorders>
            <w:vAlign w:val="center"/>
          </w:tcPr>
          <w:p w14:paraId="4D71299C" w14:textId="15CBA009" w:rsidR="00F900A2" w:rsidRPr="00FB2CCE" w:rsidRDefault="00F900A2" w:rsidP="00E34913">
            <w:pPr>
              <w:tabs>
                <w:tab w:val="left" w:pos="-720"/>
              </w:tabs>
              <w:suppressAutoHyphens/>
              <w:spacing w:before="80"/>
              <w:ind w:left="720" w:hanging="720"/>
              <w:jc w:val="center"/>
              <w:rPr>
                <w:rFonts w:cs="Arial"/>
                <w:spacing w:val="-2"/>
                <w:szCs w:val="22"/>
              </w:rPr>
            </w:pPr>
            <w:r>
              <w:rPr>
                <w:rFonts w:cs="Arial"/>
                <w:spacing w:val="-2"/>
                <w:szCs w:val="22"/>
              </w:rPr>
              <w:t>1</w:t>
            </w:r>
            <w:r w:rsidR="00D20B51">
              <w:rPr>
                <w:rFonts w:cs="Arial"/>
                <w:spacing w:val="-2"/>
                <w:szCs w:val="22"/>
              </w:rPr>
              <w:t>0</w:t>
            </w:r>
          </w:p>
        </w:tc>
        <w:tc>
          <w:tcPr>
            <w:tcW w:w="1509" w:type="dxa"/>
            <w:tcBorders>
              <w:top w:val="single" w:sz="4" w:space="0" w:color="auto"/>
              <w:left w:val="single" w:sz="4" w:space="0" w:color="auto"/>
              <w:bottom w:val="single" w:sz="4" w:space="0" w:color="auto"/>
              <w:right w:val="single" w:sz="4" w:space="0" w:color="auto"/>
            </w:tcBorders>
            <w:vAlign w:val="center"/>
          </w:tcPr>
          <w:p w14:paraId="0956188C" w14:textId="01238671" w:rsidR="00F900A2" w:rsidRPr="00FB2CCE" w:rsidRDefault="00A61AA1" w:rsidP="00E34913">
            <w:pPr>
              <w:tabs>
                <w:tab w:val="left" w:pos="-720"/>
              </w:tabs>
              <w:suppressAutoHyphens/>
              <w:spacing w:before="80"/>
              <w:ind w:left="720" w:hanging="720"/>
              <w:jc w:val="center"/>
              <w:rPr>
                <w:rFonts w:cs="Arial"/>
                <w:spacing w:val="-2"/>
                <w:szCs w:val="22"/>
              </w:rPr>
            </w:pPr>
            <w:r>
              <w:rPr>
                <w:rFonts w:cs="Arial"/>
                <w:spacing w:val="-2"/>
                <w:szCs w:val="22"/>
              </w:rPr>
              <w:t>5</w:t>
            </w:r>
            <w:r w:rsidR="00F900A2" w:rsidRPr="00FB2CCE">
              <w:rPr>
                <w:rFonts w:cs="Arial"/>
                <w:spacing w:val="-2"/>
                <w:szCs w:val="22"/>
              </w:rPr>
              <w:t>0</w:t>
            </w:r>
          </w:p>
        </w:tc>
        <w:tc>
          <w:tcPr>
            <w:tcW w:w="1508" w:type="dxa"/>
            <w:tcBorders>
              <w:top w:val="single" w:sz="4" w:space="0" w:color="auto"/>
              <w:left w:val="single" w:sz="4" w:space="0" w:color="auto"/>
              <w:bottom w:val="single" w:sz="4" w:space="0" w:color="auto"/>
              <w:right w:val="single" w:sz="4" w:space="0" w:color="auto"/>
            </w:tcBorders>
            <w:vAlign w:val="center"/>
          </w:tcPr>
          <w:p w14:paraId="46F86DC1" w14:textId="437A9E32" w:rsidR="00F900A2" w:rsidRPr="00FB2CCE" w:rsidRDefault="00F900A2" w:rsidP="00E34913">
            <w:pPr>
              <w:tabs>
                <w:tab w:val="left" w:pos="-720"/>
              </w:tabs>
              <w:suppressAutoHyphens/>
              <w:spacing w:before="80"/>
              <w:ind w:left="720" w:hanging="720"/>
              <w:jc w:val="center"/>
              <w:rPr>
                <w:rFonts w:cs="Arial"/>
                <w:spacing w:val="-2"/>
                <w:szCs w:val="22"/>
              </w:rPr>
            </w:pPr>
            <w:r w:rsidRPr="00FB2CCE">
              <w:rPr>
                <w:rFonts w:cs="Arial"/>
                <w:spacing w:val="-2"/>
                <w:szCs w:val="22"/>
              </w:rPr>
              <w:t>5</w:t>
            </w:r>
            <w:r w:rsidR="00D20B51">
              <w:rPr>
                <w:rFonts w:cs="Arial"/>
                <w:spacing w:val="-2"/>
                <w:szCs w:val="22"/>
              </w:rPr>
              <w:t>3</w:t>
            </w:r>
          </w:p>
        </w:tc>
        <w:tc>
          <w:tcPr>
            <w:tcW w:w="1509" w:type="dxa"/>
            <w:tcBorders>
              <w:top w:val="single" w:sz="4" w:space="0" w:color="auto"/>
              <w:left w:val="single" w:sz="4" w:space="0" w:color="auto"/>
              <w:bottom w:val="single" w:sz="4" w:space="0" w:color="auto"/>
              <w:right w:val="single" w:sz="4" w:space="0" w:color="auto"/>
            </w:tcBorders>
            <w:vAlign w:val="center"/>
          </w:tcPr>
          <w:p w14:paraId="4397561C" w14:textId="77777777" w:rsidR="00F900A2" w:rsidRPr="00FB2CCE" w:rsidRDefault="00F900A2" w:rsidP="00E34913">
            <w:pPr>
              <w:tabs>
                <w:tab w:val="left" w:pos="-720"/>
              </w:tabs>
              <w:suppressAutoHyphens/>
              <w:spacing w:before="80"/>
              <w:ind w:left="720" w:hanging="720"/>
              <w:jc w:val="center"/>
              <w:rPr>
                <w:rFonts w:cs="Arial"/>
                <w:spacing w:val="-2"/>
                <w:szCs w:val="22"/>
              </w:rPr>
            </w:pPr>
            <w:r w:rsidRPr="00FB2CCE">
              <w:rPr>
                <w:rFonts w:cs="Arial"/>
                <w:spacing w:val="-2"/>
                <w:szCs w:val="22"/>
              </w:rPr>
              <w:t>30</w:t>
            </w:r>
          </w:p>
        </w:tc>
      </w:tr>
      <w:tr w:rsidR="00F900A2" w:rsidRPr="00FB2CCE" w14:paraId="3860D788" w14:textId="77777777" w:rsidTr="00E34913">
        <w:trPr>
          <w:trHeight w:val="771"/>
          <w:jc w:val="center"/>
        </w:trPr>
        <w:tc>
          <w:tcPr>
            <w:tcW w:w="1976" w:type="dxa"/>
            <w:tcBorders>
              <w:top w:val="single" w:sz="4" w:space="0" w:color="auto"/>
              <w:left w:val="single" w:sz="4" w:space="0" w:color="auto"/>
              <w:bottom w:val="single" w:sz="4" w:space="0" w:color="auto"/>
              <w:right w:val="single" w:sz="4" w:space="0" w:color="auto"/>
            </w:tcBorders>
            <w:vAlign w:val="center"/>
          </w:tcPr>
          <w:p w14:paraId="705F6F5A" w14:textId="77777777" w:rsidR="00F900A2" w:rsidRPr="00FB2CCE" w:rsidRDefault="00F900A2" w:rsidP="00E34913">
            <w:pPr>
              <w:tabs>
                <w:tab w:val="left" w:pos="900"/>
              </w:tabs>
              <w:suppressAutoHyphens/>
              <w:ind w:left="720" w:hanging="720"/>
              <w:rPr>
                <w:rFonts w:cs="Arial"/>
                <w:spacing w:val="-2"/>
                <w:szCs w:val="22"/>
              </w:rPr>
            </w:pPr>
            <w:r w:rsidRPr="00FB2CCE">
              <w:rPr>
                <w:rFonts w:cs="Arial"/>
                <w:spacing w:val="-2"/>
                <w:szCs w:val="22"/>
              </w:rPr>
              <w:t>Section Two:</w:t>
            </w:r>
          </w:p>
          <w:p w14:paraId="183FBE71" w14:textId="77777777" w:rsidR="00F900A2" w:rsidRPr="00FB2CCE" w:rsidRDefault="00F900A2" w:rsidP="00E34913">
            <w:pPr>
              <w:tabs>
                <w:tab w:val="left" w:pos="900"/>
              </w:tabs>
              <w:suppressAutoHyphens/>
              <w:ind w:left="720" w:hanging="720"/>
              <w:rPr>
                <w:rFonts w:cs="Arial"/>
                <w:spacing w:val="-2"/>
                <w:szCs w:val="22"/>
              </w:rPr>
            </w:pPr>
            <w:r w:rsidRPr="00FB2CCE">
              <w:rPr>
                <w:rFonts w:cs="Arial"/>
                <w:spacing w:val="-2"/>
                <w:szCs w:val="22"/>
              </w:rPr>
              <w:t>Extended answer</w:t>
            </w:r>
          </w:p>
        </w:tc>
        <w:tc>
          <w:tcPr>
            <w:tcW w:w="1325" w:type="dxa"/>
            <w:tcBorders>
              <w:top w:val="single" w:sz="4" w:space="0" w:color="auto"/>
              <w:left w:val="single" w:sz="4" w:space="0" w:color="auto"/>
              <w:bottom w:val="single" w:sz="4" w:space="0" w:color="auto"/>
              <w:right w:val="single" w:sz="4" w:space="0" w:color="auto"/>
            </w:tcBorders>
            <w:vAlign w:val="center"/>
          </w:tcPr>
          <w:p w14:paraId="6079BA82" w14:textId="77777777" w:rsidR="00F900A2" w:rsidRPr="00FB2CCE" w:rsidRDefault="00F900A2" w:rsidP="00E34913">
            <w:pPr>
              <w:tabs>
                <w:tab w:val="left" w:pos="-720"/>
              </w:tabs>
              <w:suppressAutoHyphens/>
              <w:spacing w:before="80"/>
              <w:ind w:left="720" w:hanging="720"/>
              <w:jc w:val="center"/>
              <w:rPr>
                <w:rFonts w:cs="Arial"/>
                <w:spacing w:val="-2"/>
                <w:szCs w:val="22"/>
              </w:rPr>
            </w:pPr>
            <w:r>
              <w:rPr>
                <w:rFonts w:cs="Arial"/>
                <w:spacing w:val="-2"/>
                <w:szCs w:val="22"/>
              </w:rPr>
              <w:t>6</w:t>
            </w:r>
          </w:p>
        </w:tc>
        <w:tc>
          <w:tcPr>
            <w:tcW w:w="1508" w:type="dxa"/>
            <w:tcBorders>
              <w:top w:val="single" w:sz="4" w:space="0" w:color="auto"/>
              <w:left w:val="single" w:sz="4" w:space="0" w:color="auto"/>
              <w:bottom w:val="single" w:sz="4" w:space="0" w:color="auto"/>
              <w:right w:val="single" w:sz="4" w:space="0" w:color="auto"/>
            </w:tcBorders>
            <w:vAlign w:val="center"/>
          </w:tcPr>
          <w:p w14:paraId="38F4F5AD" w14:textId="77777777" w:rsidR="00F900A2" w:rsidRPr="00FB2CCE" w:rsidRDefault="00F900A2" w:rsidP="00E34913">
            <w:pPr>
              <w:tabs>
                <w:tab w:val="left" w:pos="-720"/>
              </w:tabs>
              <w:suppressAutoHyphens/>
              <w:spacing w:before="80"/>
              <w:ind w:left="720" w:hanging="720"/>
              <w:jc w:val="center"/>
              <w:rPr>
                <w:rFonts w:cs="Arial"/>
                <w:spacing w:val="-2"/>
                <w:szCs w:val="22"/>
              </w:rPr>
            </w:pPr>
            <w:r>
              <w:rPr>
                <w:rFonts w:cs="Arial"/>
                <w:spacing w:val="-2"/>
                <w:szCs w:val="22"/>
              </w:rPr>
              <w:t>6</w:t>
            </w:r>
          </w:p>
        </w:tc>
        <w:tc>
          <w:tcPr>
            <w:tcW w:w="1509" w:type="dxa"/>
            <w:tcBorders>
              <w:top w:val="single" w:sz="4" w:space="0" w:color="auto"/>
              <w:left w:val="single" w:sz="4" w:space="0" w:color="auto"/>
              <w:bottom w:val="single" w:sz="4" w:space="0" w:color="auto"/>
              <w:right w:val="single" w:sz="4" w:space="0" w:color="auto"/>
            </w:tcBorders>
            <w:vAlign w:val="center"/>
          </w:tcPr>
          <w:p w14:paraId="2881CFA1" w14:textId="287C6418" w:rsidR="00F900A2" w:rsidRPr="00FB2CCE" w:rsidRDefault="00597400" w:rsidP="00E34913">
            <w:pPr>
              <w:tabs>
                <w:tab w:val="left" w:pos="-720"/>
              </w:tabs>
              <w:suppressAutoHyphens/>
              <w:spacing w:before="80"/>
              <w:ind w:left="720" w:hanging="720"/>
              <w:jc w:val="center"/>
              <w:rPr>
                <w:rFonts w:cs="Arial"/>
                <w:spacing w:val="-2"/>
                <w:szCs w:val="22"/>
              </w:rPr>
            </w:pPr>
            <w:r>
              <w:rPr>
                <w:rFonts w:cs="Arial"/>
                <w:spacing w:val="-2"/>
                <w:szCs w:val="22"/>
              </w:rPr>
              <w:t>8</w:t>
            </w:r>
            <w:r w:rsidR="00F900A2" w:rsidRPr="00FB2CCE">
              <w:rPr>
                <w:rFonts w:cs="Arial"/>
                <w:spacing w:val="-2"/>
                <w:szCs w:val="22"/>
              </w:rPr>
              <w:t>0</w:t>
            </w:r>
          </w:p>
        </w:tc>
        <w:tc>
          <w:tcPr>
            <w:tcW w:w="1508" w:type="dxa"/>
            <w:tcBorders>
              <w:top w:val="single" w:sz="4" w:space="0" w:color="auto"/>
              <w:left w:val="single" w:sz="4" w:space="0" w:color="auto"/>
              <w:bottom w:val="single" w:sz="4" w:space="0" w:color="auto"/>
              <w:right w:val="single" w:sz="4" w:space="0" w:color="auto"/>
            </w:tcBorders>
            <w:vAlign w:val="center"/>
          </w:tcPr>
          <w:p w14:paraId="17072EE7" w14:textId="3872F92A" w:rsidR="00F900A2" w:rsidRPr="00FB2CCE" w:rsidRDefault="00A34107" w:rsidP="00E34913">
            <w:pPr>
              <w:tabs>
                <w:tab w:val="left" w:pos="-720"/>
              </w:tabs>
              <w:suppressAutoHyphens/>
              <w:spacing w:before="80"/>
              <w:ind w:left="720" w:hanging="720"/>
              <w:jc w:val="center"/>
              <w:rPr>
                <w:rFonts w:cs="Arial"/>
                <w:spacing w:val="-2"/>
                <w:szCs w:val="22"/>
              </w:rPr>
            </w:pPr>
            <w:r>
              <w:rPr>
                <w:rFonts w:cs="Arial"/>
                <w:spacing w:val="-2"/>
                <w:szCs w:val="22"/>
              </w:rPr>
              <w:t>81</w:t>
            </w:r>
          </w:p>
        </w:tc>
        <w:tc>
          <w:tcPr>
            <w:tcW w:w="1509" w:type="dxa"/>
            <w:tcBorders>
              <w:top w:val="single" w:sz="4" w:space="0" w:color="auto"/>
              <w:left w:val="single" w:sz="4" w:space="0" w:color="auto"/>
              <w:bottom w:val="single" w:sz="4" w:space="0" w:color="auto"/>
              <w:right w:val="single" w:sz="4" w:space="0" w:color="auto"/>
            </w:tcBorders>
            <w:vAlign w:val="center"/>
          </w:tcPr>
          <w:p w14:paraId="099F1E7A" w14:textId="77777777" w:rsidR="00F900A2" w:rsidRPr="00FB2CCE" w:rsidRDefault="00F900A2" w:rsidP="00E34913">
            <w:pPr>
              <w:tabs>
                <w:tab w:val="left" w:pos="-720"/>
              </w:tabs>
              <w:suppressAutoHyphens/>
              <w:spacing w:before="80"/>
              <w:ind w:left="720" w:hanging="720"/>
              <w:jc w:val="center"/>
              <w:rPr>
                <w:rFonts w:cs="Arial"/>
                <w:spacing w:val="-2"/>
                <w:szCs w:val="22"/>
              </w:rPr>
            </w:pPr>
            <w:r w:rsidRPr="00FB2CCE">
              <w:rPr>
                <w:rFonts w:cs="Arial"/>
                <w:spacing w:val="-2"/>
                <w:szCs w:val="22"/>
              </w:rPr>
              <w:t>50</w:t>
            </w:r>
          </w:p>
        </w:tc>
      </w:tr>
      <w:tr w:rsidR="00F900A2" w:rsidRPr="00FB2CCE" w14:paraId="03A14828" w14:textId="77777777" w:rsidTr="00E34913">
        <w:trPr>
          <w:trHeight w:val="881"/>
          <w:jc w:val="center"/>
        </w:trPr>
        <w:tc>
          <w:tcPr>
            <w:tcW w:w="1976" w:type="dxa"/>
            <w:tcBorders>
              <w:top w:val="single" w:sz="4" w:space="0" w:color="auto"/>
              <w:left w:val="single" w:sz="4" w:space="0" w:color="auto"/>
              <w:bottom w:val="single" w:sz="4" w:space="0" w:color="auto"/>
              <w:right w:val="single" w:sz="4" w:space="0" w:color="auto"/>
            </w:tcBorders>
            <w:vAlign w:val="center"/>
          </w:tcPr>
          <w:p w14:paraId="7639527F" w14:textId="77777777" w:rsidR="00F900A2" w:rsidRPr="00FB2CCE" w:rsidRDefault="00F900A2" w:rsidP="00E34913">
            <w:pPr>
              <w:tabs>
                <w:tab w:val="left" w:pos="900"/>
              </w:tabs>
              <w:suppressAutoHyphens/>
              <w:ind w:left="720" w:hanging="720"/>
              <w:rPr>
                <w:rFonts w:cs="Arial"/>
                <w:spacing w:val="-2"/>
                <w:szCs w:val="22"/>
              </w:rPr>
            </w:pPr>
            <w:r w:rsidRPr="00FB2CCE">
              <w:rPr>
                <w:rFonts w:cs="Arial"/>
                <w:spacing w:val="-2"/>
                <w:szCs w:val="22"/>
              </w:rPr>
              <w:t>Section Three:</w:t>
            </w:r>
          </w:p>
          <w:p w14:paraId="101EC707" w14:textId="77777777" w:rsidR="00F900A2" w:rsidRPr="00FB2CCE" w:rsidRDefault="00F900A2" w:rsidP="00E34913">
            <w:pPr>
              <w:tabs>
                <w:tab w:val="left" w:pos="900"/>
              </w:tabs>
              <w:suppressAutoHyphens/>
              <w:ind w:left="720" w:hanging="720"/>
              <w:rPr>
                <w:rFonts w:cs="Arial"/>
                <w:spacing w:val="-2"/>
                <w:szCs w:val="22"/>
              </w:rPr>
            </w:pPr>
            <w:r w:rsidRPr="00FB2CCE">
              <w:rPr>
                <w:rFonts w:cs="Arial"/>
                <w:spacing w:val="-2"/>
                <w:szCs w:val="22"/>
              </w:rPr>
              <w:t xml:space="preserve">Comprehension </w:t>
            </w:r>
          </w:p>
          <w:p w14:paraId="07C618CF" w14:textId="77777777" w:rsidR="00F900A2" w:rsidRPr="00FB2CCE" w:rsidRDefault="00F900A2" w:rsidP="00E34913">
            <w:pPr>
              <w:tabs>
                <w:tab w:val="left" w:pos="900"/>
              </w:tabs>
              <w:suppressAutoHyphens/>
              <w:ind w:left="720" w:hanging="720"/>
              <w:rPr>
                <w:rFonts w:cs="Arial"/>
                <w:spacing w:val="-2"/>
                <w:szCs w:val="22"/>
              </w:rPr>
            </w:pPr>
            <w:r w:rsidRPr="00FB2CCE">
              <w:rPr>
                <w:rFonts w:cs="Arial"/>
                <w:spacing w:val="-2"/>
                <w:szCs w:val="22"/>
              </w:rPr>
              <w:t>and data analysis</w:t>
            </w:r>
          </w:p>
        </w:tc>
        <w:tc>
          <w:tcPr>
            <w:tcW w:w="1325" w:type="dxa"/>
            <w:tcBorders>
              <w:top w:val="single" w:sz="4" w:space="0" w:color="auto"/>
              <w:left w:val="single" w:sz="4" w:space="0" w:color="auto"/>
              <w:bottom w:val="single" w:sz="4" w:space="0" w:color="auto"/>
              <w:right w:val="single" w:sz="4" w:space="0" w:color="auto"/>
            </w:tcBorders>
            <w:vAlign w:val="center"/>
          </w:tcPr>
          <w:p w14:paraId="55B278B1" w14:textId="77777777" w:rsidR="00F900A2" w:rsidRPr="00FB2CCE" w:rsidRDefault="00F900A2" w:rsidP="00E34913">
            <w:pPr>
              <w:tabs>
                <w:tab w:val="left" w:pos="-720"/>
              </w:tabs>
              <w:suppressAutoHyphens/>
              <w:spacing w:before="80"/>
              <w:ind w:left="720" w:hanging="720"/>
              <w:jc w:val="center"/>
              <w:rPr>
                <w:rFonts w:cs="Arial"/>
                <w:spacing w:val="-2"/>
                <w:szCs w:val="22"/>
              </w:rPr>
            </w:pPr>
            <w:r>
              <w:rPr>
                <w:rFonts w:cs="Arial"/>
                <w:spacing w:val="-2"/>
                <w:szCs w:val="22"/>
              </w:rPr>
              <w:t>2</w:t>
            </w:r>
          </w:p>
        </w:tc>
        <w:tc>
          <w:tcPr>
            <w:tcW w:w="1508" w:type="dxa"/>
            <w:tcBorders>
              <w:top w:val="single" w:sz="4" w:space="0" w:color="auto"/>
              <w:left w:val="single" w:sz="4" w:space="0" w:color="auto"/>
              <w:bottom w:val="single" w:sz="4" w:space="0" w:color="auto"/>
              <w:right w:val="single" w:sz="4" w:space="0" w:color="auto"/>
            </w:tcBorders>
            <w:vAlign w:val="center"/>
          </w:tcPr>
          <w:p w14:paraId="3ACD00AF" w14:textId="77777777" w:rsidR="00F900A2" w:rsidRPr="00FB2CCE" w:rsidRDefault="00F900A2" w:rsidP="00E34913">
            <w:pPr>
              <w:tabs>
                <w:tab w:val="left" w:pos="-720"/>
              </w:tabs>
              <w:suppressAutoHyphens/>
              <w:spacing w:before="80"/>
              <w:ind w:left="720" w:hanging="720"/>
              <w:jc w:val="center"/>
              <w:rPr>
                <w:rFonts w:cs="Arial"/>
                <w:spacing w:val="-2"/>
                <w:szCs w:val="22"/>
              </w:rPr>
            </w:pPr>
            <w:r>
              <w:rPr>
                <w:rFonts w:cs="Arial"/>
                <w:spacing w:val="-2"/>
                <w:szCs w:val="22"/>
              </w:rPr>
              <w:t>2</w:t>
            </w:r>
          </w:p>
        </w:tc>
        <w:tc>
          <w:tcPr>
            <w:tcW w:w="1509" w:type="dxa"/>
            <w:tcBorders>
              <w:top w:val="single" w:sz="4" w:space="0" w:color="auto"/>
              <w:left w:val="single" w:sz="4" w:space="0" w:color="auto"/>
              <w:bottom w:val="single" w:sz="4" w:space="0" w:color="auto"/>
              <w:right w:val="single" w:sz="4" w:space="0" w:color="auto"/>
            </w:tcBorders>
            <w:vAlign w:val="center"/>
          </w:tcPr>
          <w:p w14:paraId="65A00001" w14:textId="58D0621B" w:rsidR="00F900A2" w:rsidRPr="00FB2CCE" w:rsidRDefault="00597400" w:rsidP="00E34913">
            <w:pPr>
              <w:tabs>
                <w:tab w:val="left" w:pos="-720"/>
              </w:tabs>
              <w:suppressAutoHyphens/>
              <w:spacing w:before="80"/>
              <w:ind w:left="720" w:hanging="720"/>
              <w:jc w:val="center"/>
              <w:rPr>
                <w:rFonts w:cs="Arial"/>
                <w:spacing w:val="-2"/>
                <w:szCs w:val="22"/>
              </w:rPr>
            </w:pPr>
            <w:r>
              <w:rPr>
                <w:rFonts w:cs="Arial"/>
                <w:spacing w:val="-2"/>
                <w:szCs w:val="22"/>
              </w:rPr>
              <w:t>2</w:t>
            </w:r>
            <w:r w:rsidR="00F900A2" w:rsidRPr="00FB2CCE">
              <w:rPr>
                <w:rFonts w:cs="Arial"/>
                <w:spacing w:val="-2"/>
                <w:szCs w:val="22"/>
              </w:rPr>
              <w:t>0</w:t>
            </w:r>
          </w:p>
        </w:tc>
        <w:tc>
          <w:tcPr>
            <w:tcW w:w="1508" w:type="dxa"/>
            <w:tcBorders>
              <w:top w:val="single" w:sz="4" w:space="0" w:color="auto"/>
              <w:left w:val="single" w:sz="4" w:space="0" w:color="auto"/>
              <w:bottom w:val="single" w:sz="4" w:space="0" w:color="auto"/>
              <w:right w:val="single" w:sz="4" w:space="0" w:color="auto"/>
            </w:tcBorders>
            <w:vAlign w:val="center"/>
          </w:tcPr>
          <w:p w14:paraId="462D1CAD" w14:textId="5BE64BAC" w:rsidR="00F900A2" w:rsidRPr="00FB2CCE" w:rsidRDefault="00F900A2" w:rsidP="00E34913">
            <w:pPr>
              <w:tabs>
                <w:tab w:val="left" w:pos="-720"/>
              </w:tabs>
              <w:suppressAutoHyphens/>
              <w:spacing w:before="80"/>
              <w:ind w:left="720" w:hanging="720"/>
              <w:jc w:val="center"/>
              <w:rPr>
                <w:rFonts w:cs="Arial"/>
                <w:spacing w:val="-2"/>
                <w:szCs w:val="22"/>
              </w:rPr>
            </w:pPr>
            <w:r w:rsidRPr="00FB2CCE">
              <w:rPr>
                <w:rFonts w:cs="Arial"/>
                <w:spacing w:val="-2"/>
                <w:szCs w:val="22"/>
              </w:rPr>
              <w:t>3</w:t>
            </w:r>
            <w:r w:rsidR="00A34107">
              <w:rPr>
                <w:rFonts w:cs="Arial"/>
                <w:spacing w:val="-2"/>
                <w:szCs w:val="22"/>
              </w:rPr>
              <w:t>1</w:t>
            </w:r>
          </w:p>
        </w:tc>
        <w:tc>
          <w:tcPr>
            <w:tcW w:w="1509" w:type="dxa"/>
            <w:tcBorders>
              <w:top w:val="single" w:sz="4" w:space="0" w:color="auto"/>
              <w:left w:val="single" w:sz="4" w:space="0" w:color="auto"/>
              <w:bottom w:val="single" w:sz="4" w:space="0" w:color="auto"/>
              <w:right w:val="single" w:sz="4" w:space="0" w:color="auto"/>
            </w:tcBorders>
            <w:vAlign w:val="center"/>
          </w:tcPr>
          <w:p w14:paraId="4BB1EB6B" w14:textId="77777777" w:rsidR="00F900A2" w:rsidRPr="00FB2CCE" w:rsidRDefault="00F900A2" w:rsidP="00E34913">
            <w:pPr>
              <w:tabs>
                <w:tab w:val="left" w:pos="-720"/>
              </w:tabs>
              <w:suppressAutoHyphens/>
              <w:spacing w:before="80"/>
              <w:ind w:left="720" w:hanging="720"/>
              <w:jc w:val="center"/>
              <w:rPr>
                <w:rFonts w:cs="Arial"/>
                <w:spacing w:val="-2"/>
                <w:szCs w:val="22"/>
              </w:rPr>
            </w:pPr>
            <w:r w:rsidRPr="00FB2CCE">
              <w:rPr>
                <w:rFonts w:cs="Arial"/>
                <w:spacing w:val="-2"/>
                <w:szCs w:val="22"/>
              </w:rPr>
              <w:t>20</w:t>
            </w:r>
          </w:p>
        </w:tc>
      </w:tr>
      <w:tr w:rsidR="00F900A2" w:rsidRPr="00FB2CCE" w14:paraId="21B5D2B9" w14:textId="77777777" w:rsidTr="00E34913">
        <w:trPr>
          <w:trHeight w:val="821"/>
          <w:jc w:val="center"/>
        </w:trPr>
        <w:tc>
          <w:tcPr>
            <w:tcW w:w="1976" w:type="dxa"/>
            <w:tcBorders>
              <w:top w:val="single" w:sz="4" w:space="0" w:color="auto"/>
              <w:left w:val="nil"/>
              <w:bottom w:val="nil"/>
              <w:right w:val="nil"/>
            </w:tcBorders>
            <w:vAlign w:val="center"/>
          </w:tcPr>
          <w:p w14:paraId="5D59E9AA" w14:textId="77777777" w:rsidR="00F900A2" w:rsidRPr="00FB2CCE" w:rsidRDefault="00F900A2" w:rsidP="00E34913">
            <w:pPr>
              <w:tabs>
                <w:tab w:val="left" w:pos="900"/>
              </w:tabs>
              <w:suppressAutoHyphens/>
              <w:spacing w:before="80"/>
              <w:ind w:left="720" w:hanging="720"/>
              <w:rPr>
                <w:rFonts w:cs="Arial"/>
                <w:spacing w:val="-2"/>
                <w:szCs w:val="22"/>
                <w:highlight w:val="lightGray"/>
              </w:rPr>
            </w:pPr>
          </w:p>
        </w:tc>
        <w:tc>
          <w:tcPr>
            <w:tcW w:w="1325" w:type="dxa"/>
            <w:tcBorders>
              <w:top w:val="single" w:sz="4" w:space="0" w:color="auto"/>
              <w:left w:val="nil"/>
              <w:bottom w:val="nil"/>
              <w:right w:val="nil"/>
            </w:tcBorders>
            <w:vAlign w:val="center"/>
          </w:tcPr>
          <w:p w14:paraId="5D66155E" w14:textId="77777777" w:rsidR="00F900A2" w:rsidRPr="00FB2CCE" w:rsidRDefault="00F900A2" w:rsidP="00E34913">
            <w:pPr>
              <w:tabs>
                <w:tab w:val="left" w:pos="-720"/>
              </w:tabs>
              <w:suppressAutoHyphens/>
              <w:spacing w:before="80"/>
              <w:ind w:left="720" w:hanging="720"/>
              <w:jc w:val="center"/>
              <w:rPr>
                <w:rFonts w:cs="Arial"/>
                <w:spacing w:val="-2"/>
                <w:szCs w:val="22"/>
              </w:rPr>
            </w:pPr>
          </w:p>
        </w:tc>
        <w:tc>
          <w:tcPr>
            <w:tcW w:w="1508" w:type="dxa"/>
            <w:tcBorders>
              <w:top w:val="single" w:sz="4" w:space="0" w:color="auto"/>
              <w:left w:val="nil"/>
              <w:bottom w:val="nil"/>
              <w:right w:val="nil"/>
            </w:tcBorders>
            <w:vAlign w:val="center"/>
          </w:tcPr>
          <w:p w14:paraId="304EA598" w14:textId="77777777" w:rsidR="00F900A2" w:rsidRPr="00FB2CCE" w:rsidRDefault="00F900A2" w:rsidP="00E34913">
            <w:pPr>
              <w:tabs>
                <w:tab w:val="left" w:pos="-720"/>
              </w:tabs>
              <w:suppressAutoHyphens/>
              <w:spacing w:before="80"/>
              <w:ind w:left="720" w:hanging="720"/>
              <w:jc w:val="center"/>
              <w:rPr>
                <w:rFonts w:cs="Arial"/>
                <w:spacing w:val="-2"/>
                <w:szCs w:val="22"/>
              </w:rPr>
            </w:pPr>
          </w:p>
        </w:tc>
        <w:tc>
          <w:tcPr>
            <w:tcW w:w="1509" w:type="dxa"/>
            <w:tcBorders>
              <w:top w:val="single" w:sz="4" w:space="0" w:color="auto"/>
              <w:left w:val="nil"/>
              <w:bottom w:val="nil"/>
              <w:right w:val="single" w:sz="4" w:space="0" w:color="auto"/>
            </w:tcBorders>
            <w:vAlign w:val="center"/>
          </w:tcPr>
          <w:p w14:paraId="54338804" w14:textId="77777777" w:rsidR="00F900A2" w:rsidRPr="00FB2CCE" w:rsidRDefault="00F900A2" w:rsidP="00E34913">
            <w:pPr>
              <w:tabs>
                <w:tab w:val="left" w:pos="-720"/>
              </w:tabs>
              <w:suppressAutoHyphens/>
              <w:ind w:left="720" w:hanging="720"/>
              <w:jc w:val="center"/>
              <w:rPr>
                <w:rFonts w:cs="Arial"/>
                <w:b/>
                <w:bCs/>
                <w:spacing w:val="-2"/>
                <w:szCs w:val="22"/>
              </w:rPr>
            </w:pPr>
            <w:r w:rsidRPr="00FB2CCE">
              <w:rPr>
                <w:rFonts w:cs="Arial"/>
                <w:b/>
                <w:bCs/>
                <w:spacing w:val="-2"/>
                <w:szCs w:val="22"/>
              </w:rPr>
              <w:t>Total</w:t>
            </w:r>
          </w:p>
        </w:tc>
        <w:tc>
          <w:tcPr>
            <w:tcW w:w="1508" w:type="dxa"/>
            <w:tcBorders>
              <w:top w:val="single" w:sz="4" w:space="0" w:color="auto"/>
              <w:left w:val="single" w:sz="4" w:space="0" w:color="auto"/>
              <w:bottom w:val="single" w:sz="4" w:space="0" w:color="auto"/>
              <w:right w:val="single" w:sz="4" w:space="0" w:color="auto"/>
            </w:tcBorders>
            <w:shd w:val="clear" w:color="auto" w:fill="auto"/>
            <w:vAlign w:val="center"/>
          </w:tcPr>
          <w:p w14:paraId="57F5EC73" w14:textId="360681F6" w:rsidR="00F900A2" w:rsidRPr="00FB2CCE" w:rsidRDefault="00F900A2" w:rsidP="00E34913">
            <w:pPr>
              <w:tabs>
                <w:tab w:val="left" w:pos="-720"/>
              </w:tabs>
              <w:suppressAutoHyphens/>
              <w:spacing w:before="80"/>
              <w:ind w:left="720" w:hanging="720"/>
              <w:jc w:val="center"/>
              <w:rPr>
                <w:rFonts w:cs="Arial"/>
                <w:spacing w:val="-2"/>
                <w:szCs w:val="22"/>
                <w:highlight w:val="lightGray"/>
              </w:rPr>
            </w:pPr>
            <w:r w:rsidRPr="00FB2CCE">
              <w:rPr>
                <w:rFonts w:cs="Arial"/>
                <w:spacing w:val="-2"/>
                <w:szCs w:val="22"/>
              </w:rPr>
              <w:t>1</w:t>
            </w:r>
            <w:r w:rsidR="00A34107">
              <w:rPr>
                <w:rFonts w:cs="Arial"/>
                <w:spacing w:val="-2"/>
                <w:szCs w:val="22"/>
              </w:rPr>
              <w:t>65</w:t>
            </w:r>
          </w:p>
        </w:tc>
        <w:tc>
          <w:tcPr>
            <w:tcW w:w="1509" w:type="dxa"/>
            <w:tcBorders>
              <w:top w:val="single" w:sz="4" w:space="0" w:color="auto"/>
              <w:left w:val="single" w:sz="4" w:space="0" w:color="auto"/>
              <w:bottom w:val="single" w:sz="4" w:space="0" w:color="auto"/>
            </w:tcBorders>
            <w:vAlign w:val="center"/>
          </w:tcPr>
          <w:p w14:paraId="107CE04E" w14:textId="77777777" w:rsidR="00F900A2" w:rsidRPr="00FB2CCE" w:rsidRDefault="00F900A2" w:rsidP="00E34913">
            <w:pPr>
              <w:tabs>
                <w:tab w:val="left" w:pos="-720"/>
              </w:tabs>
              <w:suppressAutoHyphens/>
              <w:spacing w:before="80"/>
              <w:ind w:left="720" w:hanging="720"/>
              <w:jc w:val="center"/>
              <w:rPr>
                <w:rFonts w:cs="Arial"/>
                <w:spacing w:val="-2"/>
                <w:szCs w:val="22"/>
                <w:highlight w:val="lightGray"/>
              </w:rPr>
            </w:pPr>
            <w:r w:rsidRPr="00FB2CCE">
              <w:rPr>
                <w:rFonts w:cs="Arial"/>
                <w:spacing w:val="-2"/>
                <w:szCs w:val="22"/>
              </w:rPr>
              <w:t>100</w:t>
            </w:r>
          </w:p>
        </w:tc>
      </w:tr>
    </w:tbl>
    <w:p w14:paraId="5761DA7F" w14:textId="77777777" w:rsidR="00F900A2" w:rsidRPr="00FB2CCE" w:rsidRDefault="00F900A2" w:rsidP="00F900A2">
      <w:pPr>
        <w:ind w:left="720" w:hanging="720"/>
        <w:rPr>
          <w:rFonts w:cs="Arial"/>
          <w:b/>
          <w:bCs/>
          <w:sz w:val="28"/>
          <w:szCs w:val="28"/>
        </w:rPr>
      </w:pPr>
    </w:p>
    <w:p w14:paraId="60082B6D" w14:textId="77777777" w:rsidR="00F900A2" w:rsidRPr="00FB2CCE" w:rsidRDefault="00F900A2" w:rsidP="00F900A2">
      <w:pPr>
        <w:suppressAutoHyphens/>
        <w:ind w:left="720" w:hanging="720"/>
        <w:rPr>
          <w:rFonts w:cs="Arial"/>
          <w:spacing w:val="-2"/>
          <w:szCs w:val="22"/>
        </w:rPr>
      </w:pPr>
    </w:p>
    <w:p w14:paraId="3476E704" w14:textId="77777777" w:rsidR="00F900A2" w:rsidRPr="00FB2CCE" w:rsidRDefault="00F900A2" w:rsidP="00F900A2">
      <w:pPr>
        <w:ind w:left="720" w:hanging="720"/>
        <w:rPr>
          <w:rFonts w:cs="Arial"/>
          <w:b/>
          <w:bCs/>
          <w:sz w:val="28"/>
          <w:szCs w:val="28"/>
        </w:rPr>
      </w:pPr>
      <w:r w:rsidRPr="00FB2CCE">
        <w:rPr>
          <w:rFonts w:cs="Arial"/>
          <w:b/>
          <w:bCs/>
          <w:sz w:val="28"/>
          <w:szCs w:val="28"/>
        </w:rPr>
        <w:t>Instructions to candidates</w:t>
      </w:r>
    </w:p>
    <w:p w14:paraId="508945F1" w14:textId="77777777" w:rsidR="00F900A2" w:rsidRPr="00FB2CCE" w:rsidRDefault="00F900A2" w:rsidP="00F900A2">
      <w:pPr>
        <w:suppressAutoHyphens/>
        <w:ind w:left="720" w:hanging="720"/>
        <w:rPr>
          <w:rFonts w:cs="Arial"/>
          <w:spacing w:val="-2"/>
          <w:szCs w:val="22"/>
        </w:rPr>
      </w:pPr>
    </w:p>
    <w:p w14:paraId="3D4CFEF3" w14:textId="77777777" w:rsidR="00F900A2" w:rsidRPr="00FB2CCE" w:rsidRDefault="00F900A2" w:rsidP="00F900A2">
      <w:pPr>
        <w:pStyle w:val="ListParagraph"/>
        <w:numPr>
          <w:ilvl w:val="0"/>
          <w:numId w:val="5"/>
        </w:numPr>
        <w:suppressAutoHyphens/>
        <w:ind w:hanging="720"/>
        <w:rPr>
          <w:i/>
          <w:iCs/>
          <w:spacing w:val="-2"/>
        </w:rPr>
      </w:pPr>
      <w:bookmarkStart w:id="0" w:name="_Hlk97622444"/>
      <w:r w:rsidRPr="00FB2CCE">
        <w:rPr>
          <w:spacing w:val="-2"/>
        </w:rPr>
        <w:t xml:space="preserve">The rules for the conduct of Western Australian external examinations are detailed in the </w:t>
      </w:r>
      <w:r w:rsidRPr="00FB2CCE">
        <w:rPr>
          <w:i/>
          <w:iCs/>
          <w:spacing w:val="-2"/>
        </w:rPr>
        <w:t>Year 11 Information Handbook 20</w:t>
      </w:r>
      <w:r>
        <w:rPr>
          <w:i/>
          <w:iCs/>
          <w:spacing w:val="-2"/>
        </w:rPr>
        <w:t>22: Part II Examinations</w:t>
      </w:r>
      <w:r w:rsidRPr="00FB2CCE">
        <w:rPr>
          <w:i/>
          <w:iCs/>
          <w:spacing w:val="-2"/>
        </w:rPr>
        <w:t xml:space="preserve">.  </w:t>
      </w:r>
      <w:r w:rsidRPr="00FB2CCE">
        <w:rPr>
          <w:spacing w:val="-2"/>
        </w:rPr>
        <w:t>Sitting this examination implies that you agree to abide by these rules.</w:t>
      </w:r>
    </w:p>
    <w:p w14:paraId="4DDD864B" w14:textId="77777777" w:rsidR="00F900A2" w:rsidRPr="00FB2CCE" w:rsidRDefault="00F900A2" w:rsidP="00F900A2">
      <w:pPr>
        <w:suppressAutoHyphens/>
        <w:ind w:left="720" w:hanging="720"/>
        <w:rPr>
          <w:rFonts w:cs="Arial"/>
          <w:spacing w:val="-2"/>
          <w:szCs w:val="22"/>
        </w:rPr>
      </w:pPr>
    </w:p>
    <w:p w14:paraId="4675D92A" w14:textId="77777777" w:rsidR="00F900A2" w:rsidRPr="00FB2CCE" w:rsidRDefault="00F900A2" w:rsidP="00F900A2">
      <w:pPr>
        <w:pStyle w:val="ListParagraph"/>
        <w:numPr>
          <w:ilvl w:val="0"/>
          <w:numId w:val="5"/>
        </w:numPr>
        <w:suppressAutoHyphens/>
        <w:ind w:hanging="720"/>
        <w:rPr>
          <w:spacing w:val="-2"/>
        </w:rPr>
      </w:pPr>
      <w:r w:rsidRPr="00FB2CCE">
        <w:rPr>
          <w:spacing w:val="-2"/>
        </w:rPr>
        <w:t xml:space="preserve">Write your answers in this Question/Answer </w:t>
      </w:r>
      <w:r>
        <w:rPr>
          <w:spacing w:val="-2"/>
        </w:rPr>
        <w:t>b</w:t>
      </w:r>
      <w:r w:rsidRPr="00FB2CCE">
        <w:rPr>
          <w:spacing w:val="-2"/>
        </w:rPr>
        <w:t>ooklet</w:t>
      </w:r>
      <w:r>
        <w:rPr>
          <w:spacing w:val="-2"/>
        </w:rPr>
        <w:t xml:space="preserve"> preferably using a black/blue pen</w:t>
      </w:r>
      <w:r w:rsidRPr="00FB2CCE">
        <w:rPr>
          <w:spacing w:val="-2"/>
        </w:rPr>
        <w:t>.</w:t>
      </w:r>
      <w:r>
        <w:rPr>
          <w:spacing w:val="-2"/>
        </w:rPr>
        <w:t xml:space="preserve"> Do not use erasable or gel pens.</w:t>
      </w:r>
    </w:p>
    <w:p w14:paraId="32190C02" w14:textId="77777777" w:rsidR="00F900A2" w:rsidRPr="00FB2CCE" w:rsidRDefault="00F900A2" w:rsidP="00F900A2">
      <w:pPr>
        <w:suppressAutoHyphens/>
        <w:ind w:left="720" w:hanging="720"/>
        <w:rPr>
          <w:rFonts w:cs="Arial"/>
          <w:spacing w:val="-2"/>
          <w:szCs w:val="22"/>
        </w:rPr>
      </w:pPr>
    </w:p>
    <w:p w14:paraId="05EE63D9" w14:textId="77777777" w:rsidR="00F900A2" w:rsidRPr="00FB2CCE" w:rsidRDefault="00F900A2" w:rsidP="00F900A2">
      <w:pPr>
        <w:pStyle w:val="ListParagraph"/>
        <w:numPr>
          <w:ilvl w:val="0"/>
          <w:numId w:val="5"/>
        </w:numPr>
        <w:suppressAutoHyphens/>
        <w:ind w:hanging="720"/>
        <w:rPr>
          <w:spacing w:val="-2"/>
        </w:rPr>
      </w:pPr>
      <w:r w:rsidRPr="00FB2CCE">
        <w:rPr>
          <w:spacing w:val="-2"/>
        </w:rPr>
        <w:t xml:space="preserve">You must be careful to confine your </w:t>
      </w:r>
      <w:r>
        <w:rPr>
          <w:spacing w:val="-2"/>
        </w:rPr>
        <w:t>answers</w:t>
      </w:r>
      <w:r w:rsidRPr="00FB2CCE">
        <w:rPr>
          <w:spacing w:val="-2"/>
        </w:rPr>
        <w:t xml:space="preserve"> to the specific questions asked and follow any instructions that are specific to a particular question.</w:t>
      </w:r>
    </w:p>
    <w:p w14:paraId="25793B60" w14:textId="77777777" w:rsidR="00F900A2" w:rsidRDefault="00F900A2" w:rsidP="00F900A2">
      <w:pPr>
        <w:pStyle w:val="ListParagraph"/>
        <w:suppressAutoHyphens/>
        <w:ind w:firstLine="0"/>
        <w:rPr>
          <w:spacing w:val="-2"/>
        </w:rPr>
      </w:pPr>
    </w:p>
    <w:p w14:paraId="36E7868D" w14:textId="77777777" w:rsidR="00F900A2" w:rsidRDefault="00F900A2" w:rsidP="00F900A2">
      <w:pPr>
        <w:pStyle w:val="ListParagraph"/>
        <w:numPr>
          <w:ilvl w:val="0"/>
          <w:numId w:val="5"/>
        </w:numPr>
        <w:suppressAutoHyphens/>
        <w:ind w:hanging="720"/>
        <w:rPr>
          <w:spacing w:val="-2"/>
        </w:rPr>
      </w:pPr>
      <w:r w:rsidRPr="00FB2CCE">
        <w:rPr>
          <w:spacing w:val="-2"/>
        </w:rPr>
        <w:t xml:space="preserve">When calculating </w:t>
      </w:r>
      <w:r>
        <w:rPr>
          <w:spacing w:val="-2"/>
        </w:rPr>
        <w:t>or estimating</w:t>
      </w:r>
      <w:r w:rsidRPr="00FB2CCE">
        <w:rPr>
          <w:spacing w:val="-2"/>
        </w:rPr>
        <w:t xml:space="preserve"> answers, show </w:t>
      </w:r>
      <w:r>
        <w:rPr>
          <w:spacing w:val="-2"/>
        </w:rPr>
        <w:t xml:space="preserve">all </w:t>
      </w:r>
      <w:r w:rsidRPr="00FB2CCE">
        <w:rPr>
          <w:spacing w:val="-2"/>
        </w:rPr>
        <w:t>your working</w:t>
      </w:r>
      <w:r>
        <w:rPr>
          <w:spacing w:val="-2"/>
        </w:rPr>
        <w:t xml:space="preserve"> </w:t>
      </w:r>
      <w:r w:rsidRPr="00FB2CCE">
        <w:rPr>
          <w:spacing w:val="-2"/>
        </w:rPr>
        <w:t xml:space="preserve">clearly. </w:t>
      </w:r>
      <w:r>
        <w:rPr>
          <w:spacing w:val="-2"/>
        </w:rPr>
        <w:t xml:space="preserve">Your working should be in sufficient detail to allow your answers to be checked readily and for marks to be awarded for reasoning. </w:t>
      </w:r>
    </w:p>
    <w:p w14:paraId="6B219D4C" w14:textId="77777777" w:rsidR="00F900A2" w:rsidRPr="005C5BEE" w:rsidRDefault="00F900A2" w:rsidP="00F900A2">
      <w:pPr>
        <w:pStyle w:val="ListParagraph"/>
        <w:rPr>
          <w:spacing w:val="-2"/>
        </w:rPr>
      </w:pPr>
    </w:p>
    <w:p w14:paraId="039C50CB" w14:textId="77777777" w:rsidR="00F900A2" w:rsidRPr="00FB2CCE" w:rsidRDefault="00F900A2" w:rsidP="00F900A2">
      <w:pPr>
        <w:pStyle w:val="ListParagraph"/>
        <w:suppressAutoHyphens/>
        <w:ind w:firstLine="0"/>
        <w:rPr>
          <w:spacing w:val="-2"/>
        </w:rPr>
      </w:pPr>
      <w:r>
        <w:rPr>
          <w:spacing w:val="-2"/>
        </w:rPr>
        <w:t>In calculations, g</w:t>
      </w:r>
      <w:r w:rsidRPr="00FB2CCE">
        <w:rPr>
          <w:spacing w:val="-2"/>
        </w:rPr>
        <w:t xml:space="preserve">ive final answers to </w:t>
      </w:r>
      <w:r w:rsidRPr="005C5BEE">
        <w:rPr>
          <w:bCs/>
          <w:spacing w:val="-2"/>
        </w:rPr>
        <w:t>three</w:t>
      </w:r>
      <w:r w:rsidRPr="00FB2CCE">
        <w:rPr>
          <w:spacing w:val="-2"/>
        </w:rPr>
        <w:t xml:space="preserve"> significant figures and include appropriate units where applicable.</w:t>
      </w:r>
    </w:p>
    <w:p w14:paraId="1ED429AE" w14:textId="77777777" w:rsidR="00F900A2" w:rsidRPr="00FB2CCE" w:rsidRDefault="00F900A2" w:rsidP="00F900A2">
      <w:pPr>
        <w:suppressAutoHyphens/>
        <w:ind w:left="720" w:hanging="720"/>
        <w:rPr>
          <w:rFonts w:cs="Arial"/>
          <w:spacing w:val="-2"/>
          <w:szCs w:val="22"/>
        </w:rPr>
      </w:pPr>
    </w:p>
    <w:p w14:paraId="4C4FB8F3" w14:textId="77777777" w:rsidR="00F900A2" w:rsidRPr="00FB2CCE" w:rsidRDefault="00F900A2" w:rsidP="00F900A2">
      <w:pPr>
        <w:suppressAutoHyphens/>
        <w:ind w:left="720" w:hanging="720"/>
        <w:rPr>
          <w:rFonts w:cs="Arial"/>
          <w:spacing w:val="-2"/>
          <w:szCs w:val="22"/>
        </w:rPr>
      </w:pPr>
      <w:r w:rsidRPr="00FB2CCE">
        <w:rPr>
          <w:rFonts w:cs="Arial"/>
          <w:spacing w:val="-2"/>
          <w:szCs w:val="22"/>
        </w:rPr>
        <w:tab/>
      </w:r>
      <w:r>
        <w:rPr>
          <w:rFonts w:cs="Arial"/>
          <w:spacing w:val="-2"/>
          <w:szCs w:val="22"/>
        </w:rPr>
        <w:t>In estimates</w:t>
      </w:r>
      <w:r w:rsidRPr="00FB2CCE">
        <w:rPr>
          <w:rFonts w:cs="Arial"/>
          <w:spacing w:val="-2"/>
          <w:szCs w:val="22"/>
        </w:rPr>
        <w:t xml:space="preserve">, </w:t>
      </w:r>
      <w:r>
        <w:rPr>
          <w:rFonts w:cs="Arial"/>
          <w:spacing w:val="-2"/>
          <w:szCs w:val="22"/>
        </w:rPr>
        <w:t>give</w:t>
      </w:r>
      <w:r w:rsidRPr="00FB2CCE">
        <w:rPr>
          <w:rFonts w:cs="Arial"/>
          <w:spacing w:val="-2"/>
          <w:szCs w:val="22"/>
        </w:rPr>
        <w:t xml:space="preserve"> final answers to a maximum of </w:t>
      </w:r>
      <w:r w:rsidRPr="005C5BEE">
        <w:rPr>
          <w:rFonts w:cs="Arial"/>
          <w:bCs/>
          <w:spacing w:val="-2"/>
          <w:szCs w:val="22"/>
        </w:rPr>
        <w:t>two</w:t>
      </w:r>
      <w:r w:rsidRPr="00FB2CCE">
        <w:rPr>
          <w:rFonts w:cs="Arial"/>
          <w:spacing w:val="-2"/>
          <w:szCs w:val="22"/>
        </w:rPr>
        <w:t xml:space="preserve"> significant figures and include appropriate units where applicable.  </w:t>
      </w:r>
    </w:p>
    <w:p w14:paraId="297719B8" w14:textId="77777777" w:rsidR="00F900A2" w:rsidRPr="00FB2CCE" w:rsidRDefault="00F900A2" w:rsidP="00F900A2">
      <w:pPr>
        <w:suppressAutoHyphens/>
        <w:rPr>
          <w:rFonts w:cs="Arial"/>
          <w:spacing w:val="-2"/>
          <w:szCs w:val="22"/>
        </w:rPr>
      </w:pPr>
    </w:p>
    <w:p w14:paraId="592280B5" w14:textId="77777777" w:rsidR="00F900A2" w:rsidRDefault="00F900A2" w:rsidP="00F900A2">
      <w:pPr>
        <w:pStyle w:val="ListParagraph"/>
        <w:numPr>
          <w:ilvl w:val="0"/>
          <w:numId w:val="5"/>
        </w:numPr>
        <w:tabs>
          <w:tab w:val="num" w:pos="4320"/>
        </w:tabs>
        <w:suppressAutoHyphens/>
        <w:ind w:hanging="720"/>
        <w:rPr>
          <w:spacing w:val="-2"/>
        </w:rPr>
      </w:pPr>
      <w:r w:rsidRPr="005C5BEE">
        <w:rPr>
          <w:spacing w:val="-2"/>
        </w:rPr>
        <w:t xml:space="preserve">Supplementary pages for planning/continuing your answers to questions are provided at the end of this Question/Answer booklet. </w:t>
      </w:r>
      <w:r>
        <w:rPr>
          <w:spacing w:val="-2"/>
        </w:rPr>
        <w:t xml:space="preserve">If you use these pages to continue an answer, indicate in the original answer where the answer is continued, ie – give the page number. </w:t>
      </w:r>
    </w:p>
    <w:p w14:paraId="1BB089EE" w14:textId="77777777" w:rsidR="00F900A2" w:rsidRDefault="00F900A2" w:rsidP="00F900A2">
      <w:pPr>
        <w:tabs>
          <w:tab w:val="num" w:pos="4320"/>
        </w:tabs>
        <w:suppressAutoHyphens/>
        <w:rPr>
          <w:spacing w:val="-2"/>
        </w:rPr>
      </w:pPr>
    </w:p>
    <w:p w14:paraId="5EA831B2" w14:textId="77777777" w:rsidR="00F900A2" w:rsidRPr="00E40D89" w:rsidRDefault="00F900A2" w:rsidP="00F900A2">
      <w:pPr>
        <w:pStyle w:val="ListParagraph"/>
        <w:numPr>
          <w:ilvl w:val="0"/>
          <w:numId w:val="5"/>
        </w:numPr>
        <w:tabs>
          <w:tab w:val="num" w:pos="4320"/>
        </w:tabs>
        <w:suppressAutoHyphens/>
        <w:ind w:hanging="720"/>
        <w:rPr>
          <w:spacing w:val="-2"/>
        </w:rPr>
      </w:pPr>
      <w:r>
        <w:rPr>
          <w:spacing w:val="-2"/>
        </w:rPr>
        <w:t xml:space="preserve">The Formulae and Data booklet is not to be handed in with your Question/Answer booklet. </w:t>
      </w:r>
    </w:p>
    <w:bookmarkEnd w:id="0"/>
    <w:p w14:paraId="75876961" w14:textId="77777777" w:rsidR="00F900A2" w:rsidRPr="00FB2CCE" w:rsidRDefault="00F900A2" w:rsidP="00F900A2">
      <w:pPr>
        <w:ind w:left="720" w:hanging="720"/>
        <w:rPr>
          <w:rFonts w:cs="Arial"/>
          <w:b/>
          <w:bCs/>
          <w:szCs w:val="22"/>
        </w:rPr>
      </w:pPr>
    </w:p>
    <w:p w14:paraId="66E2A7C5" w14:textId="77777777" w:rsidR="00F900A2" w:rsidRPr="00FB2CCE" w:rsidRDefault="00F900A2" w:rsidP="00F900A2">
      <w:pPr>
        <w:ind w:left="720" w:hanging="720"/>
        <w:rPr>
          <w:rFonts w:cs="Arial"/>
          <w:b/>
          <w:bCs/>
          <w:szCs w:val="22"/>
        </w:rPr>
      </w:pPr>
    </w:p>
    <w:p w14:paraId="204B2262" w14:textId="1348AF30" w:rsidR="00F900A2" w:rsidRPr="00FB2CCE" w:rsidRDefault="00F900A2" w:rsidP="00F900A2">
      <w:pPr>
        <w:tabs>
          <w:tab w:val="right" w:pos="9356"/>
        </w:tabs>
        <w:ind w:left="567" w:hanging="567"/>
        <w:rPr>
          <w:rFonts w:cs="Arial"/>
          <w:b/>
          <w:bCs/>
          <w:szCs w:val="22"/>
        </w:rPr>
      </w:pPr>
      <w:r w:rsidRPr="00FB2CCE">
        <w:rPr>
          <w:rFonts w:cs="Arial"/>
          <w:b/>
          <w:bCs/>
          <w:szCs w:val="22"/>
        </w:rPr>
        <w:br w:type="page"/>
      </w:r>
      <w:r w:rsidRPr="00FB2CCE">
        <w:rPr>
          <w:rFonts w:cs="Arial"/>
          <w:b/>
          <w:bCs/>
          <w:szCs w:val="22"/>
        </w:rPr>
        <w:lastRenderedPageBreak/>
        <w:t>Section One:  Short response</w:t>
      </w:r>
      <w:r w:rsidRPr="00FB2CCE">
        <w:rPr>
          <w:rFonts w:cs="Arial"/>
          <w:b/>
          <w:bCs/>
          <w:szCs w:val="22"/>
        </w:rPr>
        <w:tab/>
        <w:t>30% (5</w:t>
      </w:r>
      <w:r w:rsidR="00D20B51">
        <w:rPr>
          <w:rFonts w:cs="Arial"/>
          <w:b/>
          <w:bCs/>
          <w:szCs w:val="22"/>
        </w:rPr>
        <w:t>3</w:t>
      </w:r>
      <w:r w:rsidRPr="00FB2CCE">
        <w:rPr>
          <w:rFonts w:cs="Arial"/>
          <w:b/>
          <w:bCs/>
          <w:szCs w:val="22"/>
        </w:rPr>
        <w:t xml:space="preserve"> Marks)</w:t>
      </w:r>
    </w:p>
    <w:p w14:paraId="7D72E011" w14:textId="77777777" w:rsidR="00F900A2" w:rsidRPr="00FB2CCE" w:rsidRDefault="00F900A2" w:rsidP="00F900A2">
      <w:pPr>
        <w:tabs>
          <w:tab w:val="right" w:pos="9356"/>
        </w:tabs>
        <w:ind w:left="567" w:hanging="567"/>
        <w:rPr>
          <w:rFonts w:cs="Arial"/>
          <w:szCs w:val="22"/>
        </w:rPr>
      </w:pPr>
    </w:p>
    <w:p w14:paraId="3B0ADD8B" w14:textId="1410A0C2" w:rsidR="00F900A2" w:rsidRDefault="00F900A2" w:rsidP="00F900A2">
      <w:pPr>
        <w:tabs>
          <w:tab w:val="right" w:pos="9356"/>
        </w:tabs>
        <w:rPr>
          <w:rFonts w:cs="Arial"/>
          <w:bCs/>
          <w:szCs w:val="22"/>
        </w:rPr>
      </w:pPr>
      <w:r w:rsidRPr="00FB2CCE">
        <w:rPr>
          <w:rFonts w:cs="Arial"/>
          <w:szCs w:val="22"/>
        </w:rPr>
        <w:t xml:space="preserve">This section has </w:t>
      </w:r>
      <w:r w:rsidR="00D20B51">
        <w:rPr>
          <w:rFonts w:cs="Arial"/>
          <w:b/>
          <w:szCs w:val="22"/>
        </w:rPr>
        <w:t>ten</w:t>
      </w:r>
      <w:r>
        <w:rPr>
          <w:rFonts w:cs="Arial"/>
          <w:b/>
          <w:szCs w:val="22"/>
        </w:rPr>
        <w:t xml:space="preserve"> (1</w:t>
      </w:r>
      <w:r w:rsidR="00D20B51">
        <w:rPr>
          <w:rFonts w:cs="Arial"/>
          <w:b/>
          <w:szCs w:val="22"/>
        </w:rPr>
        <w:t>0</w:t>
      </w:r>
      <w:r>
        <w:rPr>
          <w:rFonts w:cs="Arial"/>
          <w:b/>
          <w:szCs w:val="22"/>
        </w:rPr>
        <w:t>)</w:t>
      </w:r>
      <w:r w:rsidRPr="00FB2CCE">
        <w:rPr>
          <w:rFonts w:cs="Arial"/>
          <w:szCs w:val="22"/>
        </w:rPr>
        <w:t xml:space="preserve"> questions.  Answer </w:t>
      </w:r>
      <w:r w:rsidRPr="00FB2CCE">
        <w:rPr>
          <w:rFonts w:cs="Arial"/>
          <w:b/>
          <w:bCs/>
          <w:szCs w:val="22"/>
        </w:rPr>
        <w:t xml:space="preserve">all </w:t>
      </w:r>
      <w:r w:rsidRPr="00FB2CCE">
        <w:rPr>
          <w:rFonts w:cs="Arial"/>
          <w:szCs w:val="22"/>
        </w:rPr>
        <w:t xml:space="preserve">questions. </w:t>
      </w:r>
      <w:r w:rsidRPr="00FB2CCE">
        <w:rPr>
          <w:rFonts w:cs="Arial"/>
          <w:bCs/>
          <w:szCs w:val="22"/>
        </w:rPr>
        <w:t xml:space="preserve">Write your answers in the space provided. </w:t>
      </w:r>
    </w:p>
    <w:p w14:paraId="2AE1F098" w14:textId="77777777" w:rsidR="00F900A2" w:rsidRDefault="00F900A2" w:rsidP="00F900A2">
      <w:pPr>
        <w:tabs>
          <w:tab w:val="right" w:pos="9356"/>
        </w:tabs>
        <w:rPr>
          <w:rFonts w:cs="Arial"/>
          <w:bCs/>
          <w:szCs w:val="22"/>
        </w:rPr>
      </w:pPr>
    </w:p>
    <w:p w14:paraId="38D7BB8E" w14:textId="77777777" w:rsidR="00F900A2" w:rsidRDefault="00F900A2" w:rsidP="00F900A2">
      <w:pPr>
        <w:tabs>
          <w:tab w:val="right" w:pos="9356"/>
        </w:tabs>
        <w:rPr>
          <w:rFonts w:cs="Arial"/>
          <w:bCs/>
          <w:szCs w:val="22"/>
        </w:rPr>
      </w:pPr>
      <w:r>
        <w:rPr>
          <w:rFonts w:cs="Arial"/>
          <w:bCs/>
          <w:szCs w:val="22"/>
        </w:rPr>
        <w:t xml:space="preserve">When calculating numerical answers, show your working and reasoning clearly. Give final answers to </w:t>
      </w:r>
      <w:r w:rsidRPr="00B25351">
        <w:rPr>
          <w:rFonts w:cs="Arial"/>
          <w:b/>
          <w:bCs/>
          <w:szCs w:val="22"/>
        </w:rPr>
        <w:t>three</w:t>
      </w:r>
      <w:r>
        <w:rPr>
          <w:rFonts w:cs="Arial"/>
          <w:bCs/>
          <w:szCs w:val="22"/>
        </w:rPr>
        <w:t xml:space="preserve"> significant figures and include appropriate units where applicable. </w:t>
      </w:r>
    </w:p>
    <w:p w14:paraId="4743033D" w14:textId="77777777" w:rsidR="00F900A2" w:rsidRDefault="00F900A2" w:rsidP="00F900A2">
      <w:pPr>
        <w:tabs>
          <w:tab w:val="right" w:pos="9356"/>
        </w:tabs>
        <w:rPr>
          <w:rFonts w:cs="Arial"/>
          <w:bCs/>
          <w:szCs w:val="22"/>
        </w:rPr>
      </w:pPr>
    </w:p>
    <w:p w14:paraId="70E00E07" w14:textId="77777777" w:rsidR="00F900A2" w:rsidRDefault="00F900A2" w:rsidP="00F900A2">
      <w:pPr>
        <w:tabs>
          <w:tab w:val="right" w:pos="9356"/>
        </w:tabs>
        <w:rPr>
          <w:rFonts w:cs="Arial"/>
          <w:bCs/>
          <w:szCs w:val="22"/>
        </w:rPr>
      </w:pPr>
      <w:r>
        <w:rPr>
          <w:rFonts w:cs="Arial"/>
          <w:bCs/>
          <w:szCs w:val="22"/>
        </w:rPr>
        <w:t>When estimating numerical answers, show your working and reasoning clearly. Give final answers</w:t>
      </w:r>
      <w:r w:rsidRPr="00B25351">
        <w:rPr>
          <w:rFonts w:cs="Arial"/>
          <w:bCs/>
          <w:szCs w:val="22"/>
        </w:rPr>
        <w:t xml:space="preserve"> </w:t>
      </w:r>
      <w:r>
        <w:rPr>
          <w:rFonts w:cs="Arial"/>
          <w:bCs/>
          <w:szCs w:val="22"/>
        </w:rPr>
        <w:t xml:space="preserve">to a maximum of </w:t>
      </w:r>
      <w:r>
        <w:rPr>
          <w:rFonts w:cs="Arial"/>
          <w:b/>
          <w:bCs/>
          <w:szCs w:val="22"/>
        </w:rPr>
        <w:t>two</w:t>
      </w:r>
      <w:r>
        <w:rPr>
          <w:rFonts w:cs="Arial"/>
          <w:bCs/>
          <w:szCs w:val="22"/>
        </w:rPr>
        <w:t xml:space="preserve"> significant figures and include appropriate units where applicable. </w:t>
      </w:r>
    </w:p>
    <w:p w14:paraId="5E871EB3" w14:textId="77777777" w:rsidR="00F900A2" w:rsidRDefault="00F900A2" w:rsidP="00F900A2">
      <w:pPr>
        <w:tabs>
          <w:tab w:val="right" w:pos="9356"/>
        </w:tabs>
        <w:rPr>
          <w:rFonts w:cs="Arial"/>
          <w:bCs/>
          <w:szCs w:val="22"/>
        </w:rPr>
      </w:pPr>
    </w:p>
    <w:p w14:paraId="00B1921F" w14:textId="77777777" w:rsidR="00F900A2" w:rsidRDefault="00F900A2" w:rsidP="00F900A2">
      <w:pPr>
        <w:tabs>
          <w:tab w:val="right" w:pos="9356"/>
        </w:tabs>
        <w:rPr>
          <w:rFonts w:cs="Arial"/>
          <w:bCs/>
          <w:szCs w:val="22"/>
        </w:rPr>
      </w:pPr>
      <w:r>
        <w:rPr>
          <w:rFonts w:cs="Arial"/>
          <w:bCs/>
          <w:szCs w:val="22"/>
        </w:rPr>
        <w:t xml:space="preserve">Supplementary pages for planning/continuing your answers to questions are provided at the end of the Question/Answer booklet. If you use these pages to continue an answer, indicate at the original answer where the answer is continued, ie – give the page number. </w:t>
      </w:r>
    </w:p>
    <w:p w14:paraId="373F619D" w14:textId="77777777" w:rsidR="00F900A2" w:rsidRDefault="00F900A2" w:rsidP="00F900A2">
      <w:pPr>
        <w:tabs>
          <w:tab w:val="right" w:pos="9356"/>
        </w:tabs>
        <w:rPr>
          <w:rFonts w:cs="Arial"/>
          <w:bCs/>
          <w:szCs w:val="22"/>
        </w:rPr>
      </w:pPr>
    </w:p>
    <w:p w14:paraId="1590A047" w14:textId="77777777" w:rsidR="00F900A2" w:rsidRPr="000369F3" w:rsidRDefault="00F900A2" w:rsidP="00F900A2">
      <w:pPr>
        <w:tabs>
          <w:tab w:val="right" w:pos="9356"/>
        </w:tabs>
        <w:rPr>
          <w:rFonts w:cs="Arial"/>
          <w:bCs/>
          <w:szCs w:val="22"/>
        </w:rPr>
      </w:pPr>
      <w:r w:rsidRPr="00FB2CCE">
        <w:rPr>
          <w:rFonts w:cs="Arial"/>
          <w:szCs w:val="22"/>
        </w:rPr>
        <w:t>Suggested working time for this section is 50 minutes.</w:t>
      </w:r>
    </w:p>
    <w:p w14:paraId="6861735F" w14:textId="77777777" w:rsidR="00F900A2" w:rsidRPr="00FB2CCE" w:rsidRDefault="00F900A2" w:rsidP="00F900A2">
      <w:pPr>
        <w:pBdr>
          <w:bottom w:val="single" w:sz="4" w:space="1" w:color="auto"/>
        </w:pBdr>
        <w:tabs>
          <w:tab w:val="right" w:pos="9356"/>
        </w:tabs>
        <w:autoSpaceDE w:val="0"/>
        <w:autoSpaceDN w:val="0"/>
        <w:adjustRightInd w:val="0"/>
        <w:ind w:left="567" w:hanging="567"/>
        <w:rPr>
          <w:rFonts w:cs="Arial"/>
          <w:szCs w:val="22"/>
        </w:rPr>
      </w:pPr>
    </w:p>
    <w:p w14:paraId="7D93EA76" w14:textId="77777777" w:rsidR="00F900A2" w:rsidRDefault="00F900A2" w:rsidP="00F900A2">
      <w:pPr>
        <w:tabs>
          <w:tab w:val="left" w:pos="8647"/>
          <w:tab w:val="right" w:pos="9356"/>
        </w:tabs>
        <w:spacing w:after="120"/>
        <w:rPr>
          <w:rFonts w:cs="Arial"/>
          <w:szCs w:val="22"/>
        </w:rPr>
      </w:pPr>
    </w:p>
    <w:p w14:paraId="2E96A0BD" w14:textId="77777777" w:rsidR="00F900A2" w:rsidRDefault="00F900A2" w:rsidP="00F900A2">
      <w:pPr>
        <w:spacing w:after="160" w:line="259" w:lineRule="auto"/>
        <w:rPr>
          <w:rFonts w:cs="Arial"/>
          <w:b/>
          <w:bCs/>
          <w:szCs w:val="22"/>
        </w:rPr>
      </w:pPr>
      <w:r>
        <w:rPr>
          <w:rFonts w:cs="Arial"/>
          <w:b/>
          <w:bCs/>
          <w:szCs w:val="22"/>
        </w:rPr>
        <w:t>Question 1</w:t>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t>(6 marks)</w:t>
      </w:r>
    </w:p>
    <w:p w14:paraId="63A12D7A" w14:textId="77777777" w:rsidR="00F900A2" w:rsidRDefault="00F900A2" w:rsidP="00F900A2">
      <w:pPr>
        <w:rPr>
          <w:rFonts w:cs="Arial"/>
        </w:rPr>
      </w:pPr>
      <w:r w:rsidRPr="00FB73F3">
        <w:rPr>
          <w:rFonts w:cs="Arial"/>
        </w:rPr>
        <w:t>A balloon contains helium gas and nitrogen gas. The gases ar</w:t>
      </w:r>
      <w:r>
        <w:rPr>
          <w:rFonts w:cs="Arial"/>
        </w:rPr>
        <w:t>e at a common temperature of 25</w:t>
      </w:r>
      <w:r w:rsidRPr="00FB73F3">
        <w:rPr>
          <w:rFonts w:cs="Arial"/>
        </w:rPr>
        <w:t>°C.</w:t>
      </w:r>
    </w:p>
    <w:p w14:paraId="395A91B7" w14:textId="77777777" w:rsidR="00F900A2" w:rsidRPr="00FB73F3" w:rsidRDefault="00F900A2" w:rsidP="00F900A2">
      <w:pPr>
        <w:rPr>
          <w:rFonts w:cs="Arial"/>
        </w:rPr>
      </w:pPr>
    </w:p>
    <w:p w14:paraId="6294DEA3" w14:textId="77777777" w:rsidR="00F900A2" w:rsidRPr="00FB73F3" w:rsidRDefault="00F900A2" w:rsidP="00F900A2">
      <w:pPr>
        <w:pStyle w:val="ListParagraph"/>
        <w:numPr>
          <w:ilvl w:val="0"/>
          <w:numId w:val="24"/>
        </w:numPr>
        <w:spacing w:after="160" w:line="259" w:lineRule="auto"/>
        <w:ind w:hanging="720"/>
        <w:contextualSpacing/>
      </w:pPr>
      <w:r w:rsidRPr="00FB73F3">
        <w:t xml:space="preserve">Describe the relative speeds of the gas particles. Explain your answer. </w:t>
      </w:r>
    </w:p>
    <w:p w14:paraId="042E0629" w14:textId="77777777" w:rsidR="00F900A2" w:rsidRPr="00FB73F3" w:rsidRDefault="00F900A2" w:rsidP="00F900A2">
      <w:pPr>
        <w:pStyle w:val="ListParagraph"/>
        <w:jc w:val="right"/>
      </w:pPr>
      <w:r w:rsidRPr="00FB73F3">
        <w:t>(3</w:t>
      </w:r>
      <w:r>
        <w:t xml:space="preserve"> marks</w:t>
      </w:r>
      <w:r w:rsidRPr="00FB73F3">
        <w:t>)</w:t>
      </w:r>
    </w:p>
    <w:p w14:paraId="74AEF86E" w14:textId="77777777" w:rsidR="00F900A2" w:rsidRPr="00FB73F3" w:rsidRDefault="00F900A2" w:rsidP="00F900A2">
      <w:pPr>
        <w:pStyle w:val="ListParagraph"/>
        <w:jc w:val="right"/>
      </w:pPr>
    </w:p>
    <w:p w14:paraId="777D943C" w14:textId="77777777" w:rsidR="00F900A2" w:rsidRDefault="00F900A2" w:rsidP="00F900A2">
      <w:pPr>
        <w:pStyle w:val="ListParagraph"/>
        <w:spacing w:line="480" w:lineRule="auto"/>
        <w:ind w:left="0" w:hanging="11"/>
      </w:pPr>
      <w:r>
        <w:tab/>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7ACC0CD" w14:textId="77777777" w:rsidR="00F900A2" w:rsidRPr="00FB73F3" w:rsidRDefault="00F900A2" w:rsidP="00F900A2"/>
    <w:p w14:paraId="296D4DD1" w14:textId="77777777" w:rsidR="00F900A2" w:rsidRPr="00FB73F3" w:rsidRDefault="00F900A2" w:rsidP="00F900A2">
      <w:pPr>
        <w:pStyle w:val="ListParagraph"/>
        <w:numPr>
          <w:ilvl w:val="0"/>
          <w:numId w:val="24"/>
        </w:numPr>
        <w:spacing w:after="160" w:line="259" w:lineRule="auto"/>
        <w:ind w:hanging="720"/>
        <w:contextualSpacing/>
      </w:pPr>
      <w:bookmarkStart w:id="1" w:name="_Hlk97623613"/>
      <w:r w:rsidRPr="00FB73F3">
        <w:t xml:space="preserve">The gases are heated to 50°C. Describe any change you would expect to notice in the balloon. Explain </w:t>
      </w:r>
      <w:r>
        <w:t>your answer using the Kinetic Theory</w:t>
      </w:r>
      <w:r w:rsidRPr="00FB73F3">
        <w:t xml:space="preserve">. </w:t>
      </w:r>
    </w:p>
    <w:bookmarkEnd w:id="1"/>
    <w:p w14:paraId="614F207E" w14:textId="77777777" w:rsidR="00F900A2" w:rsidRDefault="00F900A2" w:rsidP="00F900A2">
      <w:pPr>
        <w:pStyle w:val="ListParagraph"/>
        <w:jc w:val="right"/>
      </w:pPr>
      <w:r w:rsidRPr="00FB73F3">
        <w:t>(3</w:t>
      </w:r>
      <w:r>
        <w:t xml:space="preserve"> marks</w:t>
      </w:r>
      <w:r w:rsidRPr="00FB73F3">
        <w:t>)</w:t>
      </w:r>
    </w:p>
    <w:p w14:paraId="339E6C3F" w14:textId="77777777" w:rsidR="00F900A2" w:rsidRDefault="00F900A2" w:rsidP="00F900A2">
      <w:pPr>
        <w:pStyle w:val="ListParagraph"/>
        <w:jc w:val="right"/>
      </w:pPr>
    </w:p>
    <w:p w14:paraId="5FAB8AFF" w14:textId="77777777" w:rsidR="00F900A2" w:rsidRDefault="00F900A2" w:rsidP="00F900A2">
      <w:pPr>
        <w:pStyle w:val="ListParagraph"/>
        <w:spacing w:line="480" w:lineRule="auto"/>
        <w:ind w:left="0" w:firstLine="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30037DF" w14:textId="77777777" w:rsidR="00F900A2" w:rsidRDefault="00F900A2" w:rsidP="00F900A2">
      <w:pPr>
        <w:pStyle w:val="ListParagraph"/>
      </w:pPr>
    </w:p>
    <w:p w14:paraId="4A6C3AAE" w14:textId="77777777" w:rsidR="00F900A2" w:rsidRDefault="00F900A2" w:rsidP="00F900A2">
      <w:pPr>
        <w:spacing w:after="160" w:line="259" w:lineRule="auto"/>
        <w:rPr>
          <w:rFonts w:eastAsia="Times New Roman" w:cs="Arial"/>
          <w:szCs w:val="22"/>
        </w:rPr>
      </w:pPr>
      <w:r>
        <w:br w:type="page"/>
      </w:r>
    </w:p>
    <w:p w14:paraId="351408CB" w14:textId="77777777" w:rsidR="00F900A2" w:rsidRDefault="00F900A2" w:rsidP="00F900A2">
      <w:pPr>
        <w:spacing w:after="160" w:line="259" w:lineRule="auto"/>
        <w:rPr>
          <w:rFonts w:cs="Arial"/>
          <w:b/>
          <w:bCs/>
          <w:szCs w:val="22"/>
        </w:rPr>
      </w:pPr>
      <w:r>
        <w:rPr>
          <w:rFonts w:cs="Arial"/>
          <w:b/>
          <w:bCs/>
          <w:szCs w:val="22"/>
        </w:rPr>
        <w:lastRenderedPageBreak/>
        <w:t>Question 2</w:t>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t>(6 marks)</w:t>
      </w:r>
    </w:p>
    <w:p w14:paraId="5CA21695" w14:textId="77777777" w:rsidR="00F900A2" w:rsidRDefault="00F900A2" w:rsidP="00F900A2">
      <w:pPr>
        <w:rPr>
          <w:rFonts w:cs="Arial"/>
        </w:rPr>
      </w:pPr>
      <w:r w:rsidRPr="00390115">
        <w:rPr>
          <w:rFonts w:cs="Arial"/>
        </w:rPr>
        <w:t>A worker in a uranium mine is exposed to three different types of radiation: alpha, bet</w:t>
      </w:r>
      <w:r>
        <w:rPr>
          <w:rFonts w:cs="Arial"/>
        </w:rPr>
        <w:t>a</w:t>
      </w:r>
      <w:r w:rsidRPr="00390115">
        <w:rPr>
          <w:rFonts w:cs="Arial"/>
        </w:rPr>
        <w:t xml:space="preserve"> and gamma. The worker has a mass of 95.5 kg and absorbs 10.7 J of ionising radiation. The worker estimates that 25.0% of this is due to alpha radiation; 30.0% due to beta radiation; and 45.0% due to gamma radiation. It is assumed that this is a full-body exposure.</w:t>
      </w:r>
    </w:p>
    <w:p w14:paraId="51492CDE" w14:textId="77777777" w:rsidR="00F900A2" w:rsidRPr="00390115" w:rsidRDefault="00F900A2" w:rsidP="00F900A2">
      <w:pPr>
        <w:rPr>
          <w:rFonts w:cs="Arial"/>
        </w:rPr>
      </w:pPr>
    </w:p>
    <w:p w14:paraId="7F4B1936" w14:textId="77777777" w:rsidR="00F900A2" w:rsidRDefault="00F900A2" w:rsidP="00F900A2">
      <w:pPr>
        <w:pStyle w:val="ListParagraph"/>
        <w:numPr>
          <w:ilvl w:val="0"/>
          <w:numId w:val="25"/>
        </w:numPr>
        <w:spacing w:after="160" w:line="259" w:lineRule="auto"/>
        <w:ind w:hanging="720"/>
        <w:contextualSpacing/>
      </w:pPr>
      <w:r w:rsidRPr="00ED1B92">
        <w:t xml:space="preserve">Calculate the dose equivalent the worker received. </w:t>
      </w:r>
    </w:p>
    <w:p w14:paraId="7F132147" w14:textId="77777777" w:rsidR="00F900A2" w:rsidRDefault="00F900A2" w:rsidP="00F900A2">
      <w:pPr>
        <w:pStyle w:val="ListParagraph"/>
        <w:jc w:val="right"/>
      </w:pPr>
      <w:r>
        <w:t>(4 marks)</w:t>
      </w:r>
    </w:p>
    <w:p w14:paraId="1BF099F4" w14:textId="77777777" w:rsidR="00F900A2" w:rsidRDefault="00F900A2" w:rsidP="00F900A2">
      <w:pPr>
        <w:pStyle w:val="ListParagraph"/>
        <w:jc w:val="right"/>
      </w:pPr>
    </w:p>
    <w:p w14:paraId="784EF489" w14:textId="77777777" w:rsidR="00F900A2" w:rsidRDefault="00F900A2" w:rsidP="00F900A2">
      <w:pPr>
        <w:pStyle w:val="ListParagraph"/>
        <w:jc w:val="right"/>
      </w:pPr>
    </w:p>
    <w:p w14:paraId="0808363E" w14:textId="77777777" w:rsidR="00F900A2" w:rsidRDefault="00F900A2" w:rsidP="00F900A2">
      <w:pPr>
        <w:pStyle w:val="ListParagraph"/>
        <w:jc w:val="right"/>
      </w:pPr>
    </w:p>
    <w:p w14:paraId="3E158F69" w14:textId="77777777" w:rsidR="00F900A2" w:rsidRDefault="00F900A2" w:rsidP="00F900A2">
      <w:pPr>
        <w:pStyle w:val="ListParagraph"/>
        <w:jc w:val="right"/>
      </w:pPr>
    </w:p>
    <w:p w14:paraId="5C2B9366" w14:textId="77777777" w:rsidR="00F900A2" w:rsidRDefault="00F900A2" w:rsidP="00F900A2">
      <w:pPr>
        <w:pStyle w:val="ListParagraph"/>
        <w:jc w:val="right"/>
      </w:pPr>
    </w:p>
    <w:p w14:paraId="0EC28B3F" w14:textId="77777777" w:rsidR="00F900A2" w:rsidRDefault="00F900A2" w:rsidP="00F900A2"/>
    <w:p w14:paraId="5864A589" w14:textId="77777777" w:rsidR="00F900A2" w:rsidRDefault="00F900A2" w:rsidP="00F900A2">
      <w:pPr>
        <w:pStyle w:val="ListParagraph"/>
        <w:jc w:val="right"/>
      </w:pPr>
    </w:p>
    <w:p w14:paraId="282F54B5" w14:textId="77777777" w:rsidR="00F900A2" w:rsidRDefault="00F900A2" w:rsidP="00F900A2">
      <w:pPr>
        <w:pStyle w:val="ListParagraph"/>
        <w:jc w:val="right"/>
      </w:pPr>
    </w:p>
    <w:p w14:paraId="3AD178B9" w14:textId="77777777" w:rsidR="00F900A2" w:rsidRDefault="00F900A2" w:rsidP="00F900A2">
      <w:pPr>
        <w:pStyle w:val="ListParagraph"/>
        <w:jc w:val="right"/>
      </w:pPr>
      <w:r>
        <w:t>____________ Sv</w:t>
      </w:r>
    </w:p>
    <w:p w14:paraId="11112A4D" w14:textId="77777777" w:rsidR="00F900A2" w:rsidRDefault="00F900A2" w:rsidP="00F900A2">
      <w:pPr>
        <w:pStyle w:val="ListParagraph"/>
        <w:jc w:val="right"/>
      </w:pPr>
    </w:p>
    <w:p w14:paraId="5A907E53" w14:textId="77777777" w:rsidR="00F900A2" w:rsidRDefault="00F900A2" w:rsidP="00F900A2">
      <w:pPr>
        <w:pStyle w:val="ListParagraph"/>
        <w:jc w:val="right"/>
      </w:pPr>
    </w:p>
    <w:p w14:paraId="744B1263" w14:textId="77777777" w:rsidR="00F900A2" w:rsidRDefault="00F900A2" w:rsidP="00F900A2">
      <w:pPr>
        <w:pStyle w:val="ListParagraph"/>
        <w:numPr>
          <w:ilvl w:val="0"/>
          <w:numId w:val="25"/>
        </w:numPr>
        <w:spacing w:after="160" w:line="259" w:lineRule="auto"/>
        <w:ind w:hanging="720"/>
        <w:contextualSpacing/>
      </w:pPr>
      <w:bookmarkStart w:id="2" w:name="_Hlk96497717"/>
      <w:r>
        <w:t xml:space="preserve">During their line of work, workers in uranium mines have dust from minerals landing on their clothing that emit all three types of radiation: alpha, beta and gamma. Which of these emissions do they need most protection from? Explain. </w:t>
      </w:r>
    </w:p>
    <w:bookmarkEnd w:id="2"/>
    <w:p w14:paraId="7F0D50CE" w14:textId="77777777" w:rsidR="00F900A2" w:rsidRDefault="00F900A2" w:rsidP="00F900A2">
      <w:pPr>
        <w:pStyle w:val="ListParagraph"/>
        <w:jc w:val="right"/>
      </w:pPr>
      <w:r>
        <w:t>(2 marks)</w:t>
      </w:r>
    </w:p>
    <w:p w14:paraId="3CE1DDF5" w14:textId="77777777" w:rsidR="00F900A2" w:rsidRDefault="00F900A2" w:rsidP="00F900A2">
      <w:pPr>
        <w:pStyle w:val="ListParagraph"/>
        <w:jc w:val="right"/>
      </w:pPr>
    </w:p>
    <w:p w14:paraId="400CC1DE" w14:textId="77777777" w:rsidR="00F900A2" w:rsidRDefault="00F900A2" w:rsidP="00F900A2">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600540" w14:textId="16730656" w:rsidR="009D2C11" w:rsidRPr="00CB2028" w:rsidRDefault="009D2C11" w:rsidP="009D2C11">
      <w:pPr>
        <w:tabs>
          <w:tab w:val="right" w:pos="9639"/>
        </w:tabs>
        <w:ind w:right="146"/>
        <w:rPr>
          <w:rFonts w:cs="Arial"/>
          <w:b/>
          <w:szCs w:val="22"/>
        </w:rPr>
      </w:pPr>
      <w:r w:rsidRPr="00D20B51">
        <w:rPr>
          <w:rFonts w:cs="Arial"/>
          <w:b/>
          <w:szCs w:val="22"/>
        </w:rPr>
        <w:t>Question 3</w:t>
      </w:r>
      <w:r w:rsidRPr="00D20B51">
        <w:rPr>
          <w:rFonts w:cs="Arial"/>
          <w:b/>
          <w:szCs w:val="22"/>
        </w:rPr>
        <w:tab/>
        <w:t>(5 marks)</w:t>
      </w:r>
    </w:p>
    <w:p w14:paraId="16B658A5" w14:textId="77777777" w:rsidR="009D2C11" w:rsidRPr="00CB2028" w:rsidRDefault="009D2C11" w:rsidP="009D2C11">
      <w:pPr>
        <w:ind w:right="146"/>
        <w:rPr>
          <w:rFonts w:cs="Arial"/>
          <w:b/>
          <w:szCs w:val="22"/>
        </w:rPr>
      </w:pPr>
    </w:p>
    <w:p w14:paraId="6C737719" w14:textId="77777777" w:rsidR="009D2C11" w:rsidRDefault="009D2C11" w:rsidP="009D2C11">
      <w:pPr>
        <w:ind w:right="146"/>
        <w:rPr>
          <w:rFonts w:cs="Arial"/>
          <w:szCs w:val="22"/>
        </w:rPr>
      </w:pPr>
      <w:r w:rsidRPr="00040704">
        <w:rPr>
          <w:rFonts w:cs="Arial"/>
        </w:rPr>
        <w:t>Calculate the binding energy</w:t>
      </w:r>
      <w:r>
        <w:rPr>
          <w:rFonts w:cs="Arial"/>
        </w:rPr>
        <w:t xml:space="preserve"> per nucleon</w:t>
      </w:r>
      <w:r w:rsidRPr="00040704">
        <w:rPr>
          <w:rFonts w:cs="Arial"/>
        </w:rPr>
        <w:t xml:space="preserve"> of the c</w:t>
      </w:r>
      <w:r>
        <w:rPr>
          <w:rFonts w:cs="Arial"/>
        </w:rPr>
        <w:t xml:space="preserve">alcium-40 </w:t>
      </w:r>
      <w:r w:rsidRPr="00040704">
        <w:rPr>
          <w:rFonts w:cs="Arial"/>
        </w:rPr>
        <w:t>atom in eV.</w:t>
      </w:r>
      <w:r>
        <w:rPr>
          <w:rFonts w:cs="Arial"/>
        </w:rPr>
        <w:t xml:space="preserve"> Use the masses provided in the table to assist you. </w:t>
      </w:r>
    </w:p>
    <w:tbl>
      <w:tblPr>
        <w:tblpPr w:leftFromText="180" w:rightFromText="180" w:vertAnchor="text" w:horzAnchor="margin" w:tblpXSpec="right" w:tblpY="-58"/>
        <w:tblW w:w="0" w:type="auto"/>
        <w:tblBorders>
          <w:top w:val="nil"/>
          <w:left w:val="nil"/>
          <w:right w:val="nil"/>
        </w:tblBorders>
        <w:tblLayout w:type="fixed"/>
        <w:tblLook w:val="0000" w:firstRow="0" w:lastRow="0" w:firstColumn="0" w:lastColumn="0" w:noHBand="0" w:noVBand="0"/>
      </w:tblPr>
      <w:tblGrid>
        <w:gridCol w:w="1978"/>
        <w:gridCol w:w="1916"/>
      </w:tblGrid>
      <w:tr w:rsidR="009D2C11" w:rsidRPr="00040704" w14:paraId="7C0B86EA" w14:textId="77777777" w:rsidTr="00E34913">
        <w:trPr>
          <w:trHeight w:val="699"/>
        </w:trPr>
        <w:tc>
          <w:tcPr>
            <w:tcW w:w="197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4ACED06" w14:textId="77777777" w:rsidR="009D2C11" w:rsidRPr="00040704" w:rsidRDefault="009D2C11" w:rsidP="00E34913">
            <w:pPr>
              <w:ind w:right="146"/>
              <w:jc w:val="center"/>
              <w:rPr>
                <w:rFonts w:cs="Arial"/>
                <w:b/>
              </w:rPr>
            </w:pPr>
            <w:r w:rsidRPr="00040704">
              <w:rPr>
                <w:rFonts w:cs="Arial"/>
                <w:b/>
              </w:rPr>
              <w:t>Name</w:t>
            </w:r>
          </w:p>
        </w:tc>
        <w:tc>
          <w:tcPr>
            <w:tcW w:w="191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90DCB3C" w14:textId="77777777" w:rsidR="009D2C11" w:rsidRPr="00040704" w:rsidRDefault="009D2C11" w:rsidP="00E34913">
            <w:pPr>
              <w:jc w:val="center"/>
              <w:rPr>
                <w:rFonts w:cs="Arial"/>
                <w:b/>
              </w:rPr>
            </w:pPr>
            <w:r w:rsidRPr="00040704">
              <w:rPr>
                <w:rFonts w:cs="Arial"/>
                <w:b/>
              </w:rPr>
              <w:t>Mass of atom</w:t>
            </w:r>
          </w:p>
          <w:p w14:paraId="413A7E49" w14:textId="77777777" w:rsidR="009D2C11" w:rsidRPr="00040704" w:rsidRDefault="009D2C11" w:rsidP="00E34913">
            <w:pPr>
              <w:ind w:left="184"/>
              <w:jc w:val="center"/>
              <w:rPr>
                <w:rFonts w:cs="Arial"/>
                <w:b/>
              </w:rPr>
            </w:pPr>
            <w:r w:rsidRPr="00040704">
              <w:rPr>
                <w:rFonts w:cs="Arial"/>
                <w:b/>
              </w:rPr>
              <w:t>(u)</w:t>
            </w:r>
          </w:p>
        </w:tc>
      </w:tr>
      <w:tr w:rsidR="009D2C11" w:rsidRPr="00040704" w14:paraId="777373D8" w14:textId="77777777" w:rsidTr="00E34913">
        <w:tblPrEx>
          <w:tblBorders>
            <w:top w:val="none" w:sz="0" w:space="0" w:color="auto"/>
          </w:tblBorders>
        </w:tblPrEx>
        <w:trPr>
          <w:trHeight w:val="506"/>
        </w:trPr>
        <w:tc>
          <w:tcPr>
            <w:tcW w:w="197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143BB63" w14:textId="77777777" w:rsidR="009D2C11" w:rsidRPr="00040704" w:rsidRDefault="009D2C11" w:rsidP="00E34913">
            <w:pPr>
              <w:ind w:right="146"/>
              <w:jc w:val="center"/>
              <w:rPr>
                <w:rFonts w:cs="Arial"/>
              </w:rPr>
            </w:pPr>
            <w:r w:rsidRPr="00040704">
              <w:rPr>
                <w:rFonts w:cs="Arial"/>
              </w:rPr>
              <w:t>Proton</w:t>
            </w:r>
          </w:p>
        </w:tc>
        <w:tc>
          <w:tcPr>
            <w:tcW w:w="191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E78B2E2" w14:textId="77777777" w:rsidR="009D2C11" w:rsidRPr="00040704" w:rsidRDefault="009D2C11" w:rsidP="00E34913">
            <w:pPr>
              <w:ind w:right="146"/>
              <w:jc w:val="center"/>
              <w:rPr>
                <w:rFonts w:cs="Arial"/>
              </w:rPr>
            </w:pPr>
            <w:r w:rsidRPr="00040704">
              <w:rPr>
                <w:rFonts w:cs="Arial"/>
              </w:rPr>
              <w:t>1.007 276</w:t>
            </w:r>
          </w:p>
        </w:tc>
      </w:tr>
      <w:tr w:rsidR="009D2C11" w:rsidRPr="00040704" w14:paraId="4664016C" w14:textId="77777777" w:rsidTr="00E34913">
        <w:tblPrEx>
          <w:tblBorders>
            <w:top w:val="none" w:sz="0" w:space="0" w:color="auto"/>
          </w:tblBorders>
        </w:tblPrEx>
        <w:trPr>
          <w:trHeight w:val="506"/>
        </w:trPr>
        <w:tc>
          <w:tcPr>
            <w:tcW w:w="197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302D77" w14:textId="77777777" w:rsidR="009D2C11" w:rsidRPr="00040704" w:rsidRDefault="009D2C11" w:rsidP="00E34913">
            <w:pPr>
              <w:ind w:right="146"/>
              <w:jc w:val="center"/>
              <w:rPr>
                <w:rFonts w:cs="Arial"/>
              </w:rPr>
            </w:pPr>
            <w:r w:rsidRPr="00040704">
              <w:rPr>
                <w:rFonts w:cs="Arial"/>
              </w:rPr>
              <w:t>Neutron</w:t>
            </w:r>
          </w:p>
        </w:tc>
        <w:tc>
          <w:tcPr>
            <w:tcW w:w="191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A4CFBC9" w14:textId="77777777" w:rsidR="009D2C11" w:rsidRPr="00040704" w:rsidRDefault="009D2C11" w:rsidP="00E34913">
            <w:pPr>
              <w:ind w:right="146"/>
              <w:jc w:val="center"/>
              <w:rPr>
                <w:rFonts w:cs="Arial"/>
              </w:rPr>
            </w:pPr>
            <w:r w:rsidRPr="00040704">
              <w:rPr>
                <w:rFonts w:cs="Arial"/>
              </w:rPr>
              <w:t>1.008 665</w:t>
            </w:r>
          </w:p>
        </w:tc>
      </w:tr>
      <w:tr w:rsidR="009D2C11" w:rsidRPr="00040704" w14:paraId="03AD2AE2" w14:textId="77777777" w:rsidTr="00E34913">
        <w:tblPrEx>
          <w:tblBorders>
            <w:top w:val="none" w:sz="0" w:space="0" w:color="auto"/>
          </w:tblBorders>
        </w:tblPrEx>
        <w:trPr>
          <w:trHeight w:val="479"/>
        </w:trPr>
        <w:tc>
          <w:tcPr>
            <w:tcW w:w="197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59756F1" w14:textId="77777777" w:rsidR="009D2C11" w:rsidRPr="00040704" w:rsidRDefault="009D2C11" w:rsidP="00E34913">
            <w:pPr>
              <w:ind w:right="146"/>
              <w:jc w:val="center"/>
              <w:rPr>
                <w:rFonts w:cs="Arial"/>
              </w:rPr>
            </w:pPr>
            <w:r w:rsidRPr="00040704">
              <w:rPr>
                <w:rFonts w:cs="Arial"/>
              </w:rPr>
              <w:t>Electron</w:t>
            </w:r>
          </w:p>
        </w:tc>
        <w:tc>
          <w:tcPr>
            <w:tcW w:w="191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19EF12B3" w14:textId="77777777" w:rsidR="009D2C11" w:rsidRPr="00040704" w:rsidRDefault="009D2C11" w:rsidP="00E34913">
            <w:pPr>
              <w:ind w:right="146"/>
              <w:jc w:val="center"/>
              <w:rPr>
                <w:rFonts w:cs="Arial"/>
              </w:rPr>
            </w:pPr>
            <w:r w:rsidRPr="00040704">
              <w:rPr>
                <w:rFonts w:cs="Arial"/>
              </w:rPr>
              <w:t>0.000 548 58</w:t>
            </w:r>
          </w:p>
        </w:tc>
      </w:tr>
      <w:tr w:rsidR="009D2C11" w:rsidRPr="00040704" w14:paraId="4CB49D7E" w14:textId="77777777" w:rsidTr="00E34913">
        <w:tblPrEx>
          <w:tblBorders>
            <w:top w:val="none" w:sz="0" w:space="0" w:color="auto"/>
          </w:tblBorders>
        </w:tblPrEx>
        <w:trPr>
          <w:trHeight w:val="493"/>
        </w:trPr>
        <w:tc>
          <w:tcPr>
            <w:tcW w:w="197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552C904" w14:textId="77777777" w:rsidR="009D2C11" w:rsidRPr="00040704" w:rsidRDefault="009D2C11" w:rsidP="00E34913">
            <w:pPr>
              <w:ind w:right="146"/>
              <w:jc w:val="center"/>
              <w:rPr>
                <w:rFonts w:cs="Arial"/>
              </w:rPr>
            </w:pPr>
            <w:r w:rsidRPr="00040704">
              <w:rPr>
                <w:rFonts w:cs="Arial"/>
              </w:rPr>
              <w:t>Hydrogen</w:t>
            </w:r>
          </w:p>
        </w:tc>
        <w:tc>
          <w:tcPr>
            <w:tcW w:w="191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3F658AB" w14:textId="77777777" w:rsidR="009D2C11" w:rsidRPr="00040704" w:rsidRDefault="009D2C11" w:rsidP="00E34913">
            <w:pPr>
              <w:ind w:right="146"/>
              <w:jc w:val="center"/>
              <w:rPr>
                <w:rFonts w:cs="Arial"/>
              </w:rPr>
            </w:pPr>
            <w:r w:rsidRPr="00040704">
              <w:rPr>
                <w:rFonts w:cs="Arial"/>
              </w:rPr>
              <w:t>1.007 825</w:t>
            </w:r>
          </w:p>
        </w:tc>
      </w:tr>
      <w:tr w:rsidR="009D2C11" w:rsidRPr="00040704" w14:paraId="40AFAB36" w14:textId="77777777" w:rsidTr="00E34913">
        <w:tblPrEx>
          <w:tblBorders>
            <w:top w:val="none" w:sz="0" w:space="0" w:color="auto"/>
          </w:tblBorders>
        </w:tblPrEx>
        <w:trPr>
          <w:trHeight w:val="493"/>
        </w:trPr>
        <w:tc>
          <w:tcPr>
            <w:tcW w:w="1978"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80AD0E7" w14:textId="77777777" w:rsidR="009D2C11" w:rsidRPr="00040704" w:rsidRDefault="009D2C11" w:rsidP="00E34913">
            <w:pPr>
              <w:ind w:right="146"/>
              <w:jc w:val="center"/>
              <w:rPr>
                <w:rFonts w:cs="Arial"/>
              </w:rPr>
            </w:pPr>
            <w:r>
              <w:rPr>
                <w:rFonts w:cs="Arial"/>
              </w:rPr>
              <w:t>Calcium-40</w:t>
            </w:r>
          </w:p>
        </w:tc>
        <w:tc>
          <w:tcPr>
            <w:tcW w:w="191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1FCF77F" w14:textId="77777777" w:rsidR="009D2C11" w:rsidRPr="00040704" w:rsidRDefault="009D2C11" w:rsidP="00E34913">
            <w:pPr>
              <w:ind w:right="146"/>
              <w:jc w:val="center"/>
              <w:rPr>
                <w:rFonts w:cs="Arial"/>
              </w:rPr>
            </w:pPr>
            <w:r>
              <w:rPr>
                <w:rFonts w:cs="Arial"/>
              </w:rPr>
              <w:t>39</w:t>
            </w:r>
            <w:r w:rsidRPr="00040704">
              <w:rPr>
                <w:rFonts w:cs="Arial"/>
              </w:rPr>
              <w:t>.</w:t>
            </w:r>
            <w:r>
              <w:rPr>
                <w:rFonts w:cs="Arial"/>
              </w:rPr>
              <w:t>962591</w:t>
            </w:r>
          </w:p>
        </w:tc>
      </w:tr>
    </w:tbl>
    <w:p w14:paraId="2E481BEC" w14:textId="77777777" w:rsidR="009D2C11" w:rsidRDefault="009D2C11" w:rsidP="009D2C11">
      <w:pPr>
        <w:ind w:right="146"/>
        <w:rPr>
          <w:rFonts w:cs="Arial"/>
          <w:szCs w:val="22"/>
        </w:rPr>
      </w:pPr>
    </w:p>
    <w:p w14:paraId="1F63F664" w14:textId="77777777" w:rsidR="009D2C11" w:rsidRDefault="009D2C11" w:rsidP="009D2C11">
      <w:pPr>
        <w:ind w:right="146"/>
        <w:rPr>
          <w:rFonts w:cs="Arial"/>
          <w:szCs w:val="22"/>
        </w:rPr>
      </w:pPr>
    </w:p>
    <w:p w14:paraId="58F02302" w14:textId="77777777" w:rsidR="009D2C11" w:rsidRDefault="009D2C11" w:rsidP="009D2C11">
      <w:pPr>
        <w:ind w:right="146"/>
        <w:rPr>
          <w:rFonts w:cs="Arial"/>
          <w:szCs w:val="22"/>
        </w:rPr>
      </w:pPr>
    </w:p>
    <w:p w14:paraId="0F7BE4E9" w14:textId="77777777" w:rsidR="009D2C11" w:rsidRDefault="009D2C11" w:rsidP="009D2C11">
      <w:pPr>
        <w:ind w:right="146"/>
        <w:rPr>
          <w:rFonts w:cs="Arial"/>
          <w:szCs w:val="22"/>
        </w:rPr>
      </w:pPr>
    </w:p>
    <w:p w14:paraId="1F0988AD" w14:textId="77777777" w:rsidR="009D2C11" w:rsidRDefault="009D2C11" w:rsidP="009D2C11">
      <w:pPr>
        <w:ind w:right="146"/>
        <w:rPr>
          <w:rFonts w:cs="Arial"/>
          <w:szCs w:val="22"/>
        </w:rPr>
      </w:pPr>
    </w:p>
    <w:p w14:paraId="4BCD1A02" w14:textId="77777777" w:rsidR="009D2C11" w:rsidRDefault="009D2C11" w:rsidP="009D2C11">
      <w:pPr>
        <w:ind w:right="146"/>
        <w:rPr>
          <w:rFonts w:cs="Arial"/>
          <w:szCs w:val="22"/>
        </w:rPr>
      </w:pPr>
    </w:p>
    <w:p w14:paraId="166B8B4E" w14:textId="77777777" w:rsidR="009D2C11" w:rsidRDefault="009D2C11" w:rsidP="009D2C11">
      <w:pPr>
        <w:ind w:right="146"/>
        <w:rPr>
          <w:rFonts w:cs="Arial"/>
          <w:szCs w:val="22"/>
        </w:rPr>
      </w:pPr>
    </w:p>
    <w:p w14:paraId="36CBFB3D" w14:textId="77777777" w:rsidR="009D2C11" w:rsidRDefault="009D2C11" w:rsidP="009D2C11">
      <w:pPr>
        <w:ind w:right="146"/>
        <w:rPr>
          <w:rFonts w:cs="Arial"/>
          <w:szCs w:val="22"/>
        </w:rPr>
      </w:pPr>
    </w:p>
    <w:p w14:paraId="4A722D13" w14:textId="77777777" w:rsidR="009D2C11" w:rsidRDefault="009D2C11" w:rsidP="009D2C11">
      <w:pPr>
        <w:ind w:right="146"/>
        <w:rPr>
          <w:rFonts w:cs="Arial"/>
          <w:szCs w:val="22"/>
        </w:rPr>
      </w:pPr>
    </w:p>
    <w:p w14:paraId="19380A8C" w14:textId="77777777" w:rsidR="009D2C11" w:rsidRDefault="009D2C11" w:rsidP="009D2C11">
      <w:pPr>
        <w:ind w:right="146"/>
        <w:rPr>
          <w:rFonts w:cs="Arial"/>
          <w:szCs w:val="22"/>
        </w:rPr>
      </w:pPr>
    </w:p>
    <w:p w14:paraId="15F94BC4" w14:textId="77777777" w:rsidR="009D2C11" w:rsidRDefault="009D2C11" w:rsidP="009D2C11">
      <w:pPr>
        <w:ind w:right="146"/>
        <w:rPr>
          <w:rFonts w:cs="Arial"/>
          <w:szCs w:val="22"/>
        </w:rPr>
      </w:pPr>
    </w:p>
    <w:p w14:paraId="17DC6CCE" w14:textId="77777777" w:rsidR="009D2C11" w:rsidRDefault="009D2C11" w:rsidP="009D2C11">
      <w:pPr>
        <w:ind w:right="146"/>
        <w:rPr>
          <w:rFonts w:cs="Arial"/>
          <w:szCs w:val="22"/>
        </w:rPr>
      </w:pPr>
    </w:p>
    <w:p w14:paraId="7E46E310" w14:textId="77777777" w:rsidR="009D2C11" w:rsidRDefault="009D2C11" w:rsidP="009D2C11">
      <w:pPr>
        <w:ind w:right="146"/>
        <w:rPr>
          <w:rFonts w:cs="Arial"/>
          <w:szCs w:val="22"/>
        </w:rPr>
      </w:pPr>
    </w:p>
    <w:p w14:paraId="0081E0EA" w14:textId="77777777" w:rsidR="009D2C11" w:rsidRDefault="009D2C11" w:rsidP="009D2C11">
      <w:pPr>
        <w:ind w:right="146"/>
        <w:rPr>
          <w:rFonts w:cs="Arial"/>
          <w:szCs w:val="22"/>
        </w:rPr>
      </w:pPr>
    </w:p>
    <w:p w14:paraId="119E2D7A" w14:textId="77777777" w:rsidR="009D2C11" w:rsidRDefault="009D2C11" w:rsidP="009D2C11">
      <w:pPr>
        <w:ind w:right="146"/>
        <w:rPr>
          <w:rFonts w:cs="Arial"/>
          <w:szCs w:val="22"/>
        </w:rPr>
      </w:pPr>
    </w:p>
    <w:p w14:paraId="7C436B33" w14:textId="77777777" w:rsidR="009D2C11" w:rsidRDefault="009D2C11" w:rsidP="009D2C11">
      <w:pPr>
        <w:ind w:right="146"/>
        <w:rPr>
          <w:rFonts w:cs="Arial"/>
          <w:szCs w:val="22"/>
        </w:rPr>
      </w:pPr>
    </w:p>
    <w:p w14:paraId="41746C9D" w14:textId="77777777" w:rsidR="009D2C11" w:rsidRDefault="009D2C11" w:rsidP="009D2C11">
      <w:pPr>
        <w:ind w:right="146"/>
        <w:rPr>
          <w:rFonts w:cs="Arial"/>
          <w:szCs w:val="22"/>
        </w:rPr>
      </w:pPr>
    </w:p>
    <w:p w14:paraId="20870F3B" w14:textId="77777777" w:rsidR="009D2C11" w:rsidRDefault="009D2C11" w:rsidP="00F900A2">
      <w:pPr>
        <w:spacing w:after="160" w:line="259" w:lineRule="auto"/>
        <w:rPr>
          <w:b/>
        </w:rPr>
      </w:pPr>
    </w:p>
    <w:p w14:paraId="1F50516B" w14:textId="31F85FFC" w:rsidR="00F900A2" w:rsidRPr="00A27A66" w:rsidRDefault="00F900A2" w:rsidP="00F900A2">
      <w:pPr>
        <w:spacing w:after="160" w:line="259" w:lineRule="auto"/>
        <w:rPr>
          <w:rFonts w:eastAsia="Times New Roman" w:cs="Arial"/>
          <w:b/>
          <w:szCs w:val="22"/>
        </w:rPr>
      </w:pPr>
      <w:r w:rsidRPr="009D2C11">
        <w:br w:type="page"/>
      </w:r>
      <w:r>
        <w:rPr>
          <w:b/>
        </w:rPr>
        <w:lastRenderedPageBreak/>
        <w:t>Question 4</w:t>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Pr>
          <w:b/>
        </w:rPr>
        <w:t>(6</w:t>
      </w:r>
      <w:r w:rsidRPr="00EA353E">
        <w:rPr>
          <w:b/>
        </w:rPr>
        <w:t xml:space="preserve"> marks)</w:t>
      </w:r>
    </w:p>
    <w:p w14:paraId="67502EBD" w14:textId="77777777" w:rsidR="00F900A2" w:rsidRDefault="00F900A2" w:rsidP="00F900A2">
      <w:pPr>
        <w:rPr>
          <w:rFonts w:cs="Arial"/>
        </w:rPr>
      </w:pPr>
      <w:r>
        <w:rPr>
          <w:rFonts w:cs="Arial"/>
        </w:rPr>
        <w:t>An aluminium kettle of mass 1.05 kg contains a quantity of water at a room temperature of 23.0 °C. The kettle has a power rating of 1.80 x 10</w:t>
      </w:r>
      <w:r>
        <w:rPr>
          <w:rFonts w:cs="Arial"/>
          <w:vertAlign w:val="superscript"/>
        </w:rPr>
        <w:t>3</w:t>
      </w:r>
      <w:r>
        <w:rPr>
          <w:rFonts w:cs="Arial"/>
        </w:rPr>
        <w:t xml:space="preserve"> W and it takes 2.00 minutes to raise the temperature of the water to 75.0 °C.  Assuming no heat is lost to the surroundings, calculate the mass of the water in the kettle. </w:t>
      </w:r>
    </w:p>
    <w:p w14:paraId="0A1E03B2" w14:textId="77777777" w:rsidR="00F900A2" w:rsidRDefault="00F900A2" w:rsidP="00F900A2">
      <w:pPr>
        <w:jc w:val="center"/>
        <w:rPr>
          <w:rFonts w:cs="Arial"/>
        </w:rPr>
      </w:pPr>
    </w:p>
    <w:p w14:paraId="3C8080E2" w14:textId="77777777" w:rsidR="00F900A2" w:rsidRDefault="00F900A2" w:rsidP="00F900A2">
      <w:pPr>
        <w:jc w:val="center"/>
        <w:rPr>
          <w:rFonts w:cs="Arial"/>
        </w:rPr>
      </w:pPr>
      <w:r>
        <w:rPr>
          <w:rFonts w:cs="Arial"/>
        </w:rPr>
        <w:t>[Specific heat capacity of aluminium = 904 J kg</w:t>
      </w:r>
      <w:r w:rsidRPr="003213F2">
        <w:rPr>
          <w:rFonts w:cs="Arial"/>
          <w:vertAlign w:val="superscript"/>
        </w:rPr>
        <w:t>-1</w:t>
      </w:r>
      <w:r>
        <w:rPr>
          <w:rFonts w:cs="Arial"/>
          <w:vertAlign w:val="superscript"/>
        </w:rPr>
        <w:t xml:space="preserve"> </w:t>
      </w:r>
      <w:r>
        <w:rPr>
          <w:rFonts w:cs="Arial"/>
        </w:rPr>
        <w:t>°C</w:t>
      </w:r>
      <w:r w:rsidRPr="003213F2">
        <w:rPr>
          <w:rFonts w:cs="Arial"/>
          <w:vertAlign w:val="superscript"/>
        </w:rPr>
        <w:t>-1</w:t>
      </w:r>
      <w:r>
        <w:rPr>
          <w:rFonts w:cs="Arial"/>
        </w:rPr>
        <w:t>]</w:t>
      </w:r>
    </w:p>
    <w:p w14:paraId="28DD20F0" w14:textId="77777777" w:rsidR="00F900A2" w:rsidRDefault="00F900A2" w:rsidP="00F900A2">
      <w:pPr>
        <w:jc w:val="center"/>
        <w:rPr>
          <w:rFonts w:cs="Arial"/>
        </w:rPr>
      </w:pPr>
    </w:p>
    <w:p w14:paraId="464571ED" w14:textId="77777777" w:rsidR="00F900A2" w:rsidRDefault="00F900A2" w:rsidP="00F900A2">
      <w:pPr>
        <w:jc w:val="center"/>
        <w:rPr>
          <w:rFonts w:cs="Arial"/>
        </w:rPr>
      </w:pPr>
    </w:p>
    <w:p w14:paraId="713069A9" w14:textId="77777777" w:rsidR="00F900A2" w:rsidRDefault="00F900A2" w:rsidP="00F900A2">
      <w:pPr>
        <w:jc w:val="center"/>
        <w:rPr>
          <w:rFonts w:cs="Arial"/>
        </w:rPr>
      </w:pPr>
    </w:p>
    <w:p w14:paraId="69526D0E" w14:textId="77777777" w:rsidR="00F900A2" w:rsidRDefault="00F900A2" w:rsidP="00F900A2">
      <w:pPr>
        <w:jc w:val="center"/>
        <w:rPr>
          <w:rFonts w:cs="Arial"/>
        </w:rPr>
      </w:pPr>
    </w:p>
    <w:p w14:paraId="1A2EAB3F" w14:textId="77777777" w:rsidR="00F900A2" w:rsidRDefault="00F900A2" w:rsidP="00F900A2">
      <w:pPr>
        <w:rPr>
          <w:rFonts w:cs="Arial"/>
        </w:rPr>
      </w:pPr>
    </w:p>
    <w:p w14:paraId="0B6C5EB7" w14:textId="77777777" w:rsidR="00F900A2" w:rsidRDefault="00F900A2" w:rsidP="00F900A2">
      <w:pPr>
        <w:jc w:val="center"/>
        <w:rPr>
          <w:rFonts w:cs="Arial"/>
        </w:rPr>
      </w:pPr>
    </w:p>
    <w:p w14:paraId="577A4940" w14:textId="77777777" w:rsidR="00F900A2" w:rsidRDefault="00F900A2" w:rsidP="00F900A2">
      <w:pPr>
        <w:jc w:val="center"/>
        <w:rPr>
          <w:rFonts w:cs="Arial"/>
        </w:rPr>
      </w:pPr>
    </w:p>
    <w:p w14:paraId="095913FD" w14:textId="77777777" w:rsidR="00F900A2" w:rsidRDefault="00F900A2" w:rsidP="00F900A2">
      <w:pPr>
        <w:jc w:val="center"/>
        <w:rPr>
          <w:rFonts w:cs="Arial"/>
        </w:rPr>
      </w:pPr>
    </w:p>
    <w:p w14:paraId="39608E6D" w14:textId="77777777" w:rsidR="00F900A2" w:rsidRDefault="00F900A2" w:rsidP="00F900A2">
      <w:pPr>
        <w:jc w:val="center"/>
        <w:rPr>
          <w:rFonts w:cs="Arial"/>
        </w:rPr>
      </w:pPr>
    </w:p>
    <w:p w14:paraId="4844CA4F" w14:textId="77777777" w:rsidR="00F900A2" w:rsidRDefault="00F900A2" w:rsidP="00F900A2">
      <w:pPr>
        <w:jc w:val="center"/>
        <w:rPr>
          <w:rFonts w:cs="Arial"/>
        </w:rPr>
      </w:pPr>
    </w:p>
    <w:p w14:paraId="121202F5" w14:textId="77777777" w:rsidR="00F900A2" w:rsidRDefault="00F900A2" w:rsidP="00F900A2">
      <w:pPr>
        <w:jc w:val="center"/>
        <w:rPr>
          <w:rFonts w:cs="Arial"/>
        </w:rPr>
      </w:pPr>
    </w:p>
    <w:p w14:paraId="580824B4" w14:textId="77777777" w:rsidR="00F900A2" w:rsidRDefault="00F900A2" w:rsidP="00F900A2">
      <w:pPr>
        <w:jc w:val="center"/>
        <w:rPr>
          <w:rFonts w:cs="Arial"/>
        </w:rPr>
      </w:pPr>
    </w:p>
    <w:p w14:paraId="4B74F3F8" w14:textId="77777777" w:rsidR="00F900A2" w:rsidRDefault="00F900A2" w:rsidP="00F900A2">
      <w:pPr>
        <w:jc w:val="center"/>
        <w:rPr>
          <w:rFonts w:cs="Arial"/>
        </w:rPr>
      </w:pPr>
    </w:p>
    <w:p w14:paraId="60C03E1E" w14:textId="77777777" w:rsidR="00F900A2" w:rsidRDefault="00F900A2" w:rsidP="00F900A2">
      <w:pPr>
        <w:jc w:val="center"/>
        <w:rPr>
          <w:rFonts w:cs="Arial"/>
        </w:rPr>
      </w:pPr>
    </w:p>
    <w:p w14:paraId="4A1BFA9C" w14:textId="77777777" w:rsidR="00F900A2" w:rsidRDefault="00F900A2" w:rsidP="00F900A2">
      <w:pPr>
        <w:jc w:val="center"/>
        <w:rPr>
          <w:rFonts w:cs="Arial"/>
        </w:rPr>
      </w:pPr>
    </w:p>
    <w:p w14:paraId="2E6A1A39" w14:textId="77777777" w:rsidR="00F900A2" w:rsidRDefault="00F900A2" w:rsidP="00F900A2">
      <w:pPr>
        <w:spacing w:after="160" w:line="259" w:lineRule="auto"/>
        <w:rPr>
          <w:b/>
        </w:rPr>
      </w:pPr>
    </w:p>
    <w:p w14:paraId="377CD799" w14:textId="77777777" w:rsidR="00F900A2" w:rsidRDefault="00F900A2" w:rsidP="00F900A2">
      <w:pPr>
        <w:spacing w:after="160" w:line="259" w:lineRule="auto"/>
        <w:rPr>
          <w:b/>
        </w:rPr>
      </w:pPr>
    </w:p>
    <w:p w14:paraId="4B67C8B8" w14:textId="77777777" w:rsidR="00F900A2" w:rsidRDefault="00F900A2" w:rsidP="00F900A2">
      <w:pPr>
        <w:spacing w:after="160" w:line="259" w:lineRule="auto"/>
        <w:rPr>
          <w:b/>
        </w:rPr>
      </w:pPr>
    </w:p>
    <w:p w14:paraId="678C2743" w14:textId="77777777" w:rsidR="00F900A2" w:rsidRDefault="00F900A2" w:rsidP="00F900A2">
      <w:pPr>
        <w:spacing w:after="160" w:line="259" w:lineRule="auto"/>
        <w:rPr>
          <w:b/>
        </w:rPr>
      </w:pPr>
    </w:p>
    <w:p w14:paraId="06CB2F2D" w14:textId="77777777" w:rsidR="00F900A2" w:rsidRDefault="00F900A2" w:rsidP="00F900A2">
      <w:pPr>
        <w:spacing w:after="160" w:line="259" w:lineRule="auto"/>
        <w:rPr>
          <w:b/>
        </w:rPr>
      </w:pPr>
    </w:p>
    <w:p w14:paraId="3BDD9229" w14:textId="77777777" w:rsidR="00F900A2" w:rsidRDefault="00F900A2" w:rsidP="00F900A2">
      <w:pPr>
        <w:spacing w:after="160" w:line="259" w:lineRule="auto"/>
        <w:rPr>
          <w:b/>
        </w:rPr>
      </w:pPr>
    </w:p>
    <w:p w14:paraId="3E3D0D4E" w14:textId="77777777" w:rsidR="00F900A2" w:rsidRDefault="00F900A2" w:rsidP="00F900A2">
      <w:pPr>
        <w:spacing w:after="160" w:line="259" w:lineRule="auto"/>
        <w:rPr>
          <w:b/>
        </w:rPr>
      </w:pPr>
    </w:p>
    <w:p w14:paraId="47343E14" w14:textId="77777777" w:rsidR="00F900A2" w:rsidRDefault="00F900A2" w:rsidP="00F900A2">
      <w:pPr>
        <w:spacing w:after="160" w:line="259" w:lineRule="auto"/>
        <w:rPr>
          <w:b/>
        </w:rPr>
      </w:pPr>
    </w:p>
    <w:p w14:paraId="3A3E6FD0" w14:textId="77777777" w:rsidR="00F900A2" w:rsidRDefault="00F900A2" w:rsidP="00F900A2">
      <w:pPr>
        <w:spacing w:after="160" w:line="259" w:lineRule="auto"/>
        <w:rPr>
          <w:b/>
        </w:rPr>
      </w:pPr>
    </w:p>
    <w:p w14:paraId="085463A5" w14:textId="77777777" w:rsidR="00F900A2" w:rsidRDefault="00F900A2" w:rsidP="00F900A2">
      <w:pPr>
        <w:spacing w:after="160" w:line="259" w:lineRule="auto"/>
        <w:rPr>
          <w:b/>
        </w:rPr>
      </w:pPr>
    </w:p>
    <w:p w14:paraId="287F65B1" w14:textId="77777777" w:rsidR="00F900A2" w:rsidRDefault="00F900A2" w:rsidP="00F900A2">
      <w:pPr>
        <w:spacing w:after="160" w:line="259" w:lineRule="auto"/>
        <w:rPr>
          <w:b/>
        </w:rPr>
      </w:pPr>
    </w:p>
    <w:p w14:paraId="3A6D0C58" w14:textId="77777777" w:rsidR="00F900A2" w:rsidRDefault="00F900A2" w:rsidP="00F900A2">
      <w:pPr>
        <w:spacing w:after="160" w:line="259" w:lineRule="auto"/>
        <w:rPr>
          <w:b/>
        </w:rPr>
      </w:pPr>
    </w:p>
    <w:p w14:paraId="047F6C08" w14:textId="77777777" w:rsidR="00F900A2" w:rsidRDefault="00F900A2" w:rsidP="00F900A2">
      <w:pPr>
        <w:spacing w:after="160" w:line="259" w:lineRule="auto"/>
        <w:rPr>
          <w:b/>
        </w:rPr>
      </w:pPr>
    </w:p>
    <w:p w14:paraId="27601D24" w14:textId="77777777" w:rsidR="00F900A2" w:rsidRDefault="00F900A2" w:rsidP="00F900A2">
      <w:pPr>
        <w:spacing w:after="160" w:line="259" w:lineRule="auto"/>
        <w:rPr>
          <w:b/>
        </w:rPr>
      </w:pPr>
    </w:p>
    <w:p w14:paraId="2D4AA454" w14:textId="77777777" w:rsidR="00F900A2" w:rsidRDefault="00F900A2" w:rsidP="00F900A2">
      <w:pPr>
        <w:spacing w:after="160" w:line="259" w:lineRule="auto"/>
        <w:rPr>
          <w:b/>
        </w:rPr>
      </w:pPr>
    </w:p>
    <w:p w14:paraId="238EF17A" w14:textId="77777777" w:rsidR="00F900A2" w:rsidRDefault="00F900A2" w:rsidP="00F900A2">
      <w:pPr>
        <w:spacing w:after="160" w:line="259" w:lineRule="auto"/>
        <w:rPr>
          <w:b/>
        </w:rPr>
      </w:pPr>
    </w:p>
    <w:p w14:paraId="3DD28952" w14:textId="77777777" w:rsidR="00F900A2" w:rsidRDefault="00F900A2" w:rsidP="00F900A2">
      <w:pPr>
        <w:spacing w:after="160" w:line="259" w:lineRule="auto"/>
        <w:rPr>
          <w:b/>
        </w:rPr>
      </w:pPr>
    </w:p>
    <w:p w14:paraId="50EAEAE0" w14:textId="77777777" w:rsidR="00F900A2" w:rsidRDefault="00F900A2" w:rsidP="00F900A2">
      <w:pPr>
        <w:spacing w:after="160" w:line="259" w:lineRule="auto"/>
        <w:rPr>
          <w:b/>
        </w:rPr>
      </w:pPr>
    </w:p>
    <w:p w14:paraId="5F417647" w14:textId="77777777" w:rsidR="00F900A2" w:rsidRPr="009A7F51" w:rsidRDefault="00F900A2" w:rsidP="00F900A2">
      <w:pPr>
        <w:spacing w:after="160" w:line="259" w:lineRule="auto"/>
        <w:jc w:val="right"/>
      </w:pPr>
      <w:r w:rsidRPr="009A7F51">
        <w:t>_____________ kg</w:t>
      </w:r>
    </w:p>
    <w:p w14:paraId="6D637900" w14:textId="77777777" w:rsidR="00F900A2" w:rsidRDefault="00F900A2" w:rsidP="00F900A2">
      <w:pPr>
        <w:spacing w:after="160" w:line="259" w:lineRule="auto"/>
        <w:rPr>
          <w:b/>
        </w:rPr>
      </w:pPr>
      <w:r>
        <w:rPr>
          <w:b/>
        </w:rPr>
        <w:br w:type="page"/>
      </w:r>
    </w:p>
    <w:p w14:paraId="1EB37F40" w14:textId="5EF7377F" w:rsidR="00BD000F" w:rsidRPr="00D20B51" w:rsidRDefault="00BD000F" w:rsidP="00BD000F">
      <w:pPr>
        <w:pStyle w:val="ListParagraph"/>
        <w:spacing w:line="480" w:lineRule="auto"/>
        <w:ind w:left="0" w:firstLine="0"/>
        <w:rPr>
          <w:b/>
        </w:rPr>
      </w:pPr>
      <w:r w:rsidRPr="00D20B51">
        <w:rPr>
          <w:b/>
        </w:rPr>
        <w:lastRenderedPageBreak/>
        <w:t>Question 5</w:t>
      </w:r>
      <w:r w:rsidRPr="00D20B51">
        <w:rPr>
          <w:b/>
        </w:rPr>
        <w:tab/>
      </w:r>
      <w:r w:rsidRPr="00D20B51">
        <w:rPr>
          <w:b/>
        </w:rPr>
        <w:tab/>
      </w:r>
      <w:r w:rsidRPr="00D20B51">
        <w:rPr>
          <w:b/>
        </w:rPr>
        <w:tab/>
      </w:r>
      <w:r w:rsidRPr="00D20B51">
        <w:rPr>
          <w:b/>
        </w:rPr>
        <w:tab/>
      </w:r>
      <w:r w:rsidRPr="00D20B51">
        <w:rPr>
          <w:b/>
        </w:rPr>
        <w:tab/>
      </w:r>
      <w:r w:rsidRPr="00D20B51">
        <w:rPr>
          <w:b/>
        </w:rPr>
        <w:tab/>
      </w:r>
      <w:r w:rsidRPr="00D20B51">
        <w:rPr>
          <w:b/>
        </w:rPr>
        <w:tab/>
      </w:r>
      <w:r w:rsidRPr="00D20B51">
        <w:rPr>
          <w:b/>
        </w:rPr>
        <w:tab/>
      </w:r>
      <w:r w:rsidRPr="00D20B51">
        <w:rPr>
          <w:b/>
        </w:rPr>
        <w:tab/>
      </w:r>
      <w:r w:rsidRPr="00D20B51">
        <w:rPr>
          <w:b/>
        </w:rPr>
        <w:tab/>
      </w:r>
      <w:r w:rsidRPr="00D20B51">
        <w:rPr>
          <w:b/>
        </w:rPr>
        <w:tab/>
        <w:t>(5 marks)</w:t>
      </w:r>
    </w:p>
    <w:p w14:paraId="672573A5" w14:textId="77777777" w:rsidR="00BD000F" w:rsidRPr="00CB2028" w:rsidRDefault="00BD000F" w:rsidP="00BD000F">
      <w:pPr>
        <w:ind w:right="146"/>
        <w:rPr>
          <w:rFonts w:cs="Arial"/>
          <w:szCs w:val="22"/>
        </w:rPr>
      </w:pPr>
    </w:p>
    <w:p w14:paraId="22D26007" w14:textId="77777777" w:rsidR="00BD000F" w:rsidRDefault="00BD000F" w:rsidP="00BD000F">
      <w:pPr>
        <w:ind w:right="146"/>
      </w:pPr>
      <w:r>
        <w:t>For the following scenarios, write a balanced nuclear equation.</w:t>
      </w:r>
    </w:p>
    <w:p w14:paraId="7BBAB346" w14:textId="77777777" w:rsidR="00BD000F" w:rsidRDefault="00BD000F" w:rsidP="00BD000F">
      <w:pPr>
        <w:ind w:right="146"/>
      </w:pPr>
    </w:p>
    <w:p w14:paraId="447C7040" w14:textId="77777777" w:rsidR="00BD000F" w:rsidRDefault="00BD000F" w:rsidP="00BD000F">
      <w:pPr>
        <w:ind w:right="146"/>
      </w:pPr>
      <w:r>
        <w:t>(a)</w:t>
      </w:r>
      <w:r>
        <w:tab/>
        <w:t>Americium-241 emits an alpha particle.</w:t>
      </w:r>
    </w:p>
    <w:p w14:paraId="74EB2FC6" w14:textId="77777777" w:rsidR="00BD000F" w:rsidRDefault="00BD000F" w:rsidP="00BD000F">
      <w:pPr>
        <w:ind w:right="146"/>
        <w:jc w:val="right"/>
      </w:pPr>
      <w:r>
        <w:t>(1 mark)</w:t>
      </w:r>
    </w:p>
    <w:p w14:paraId="7D94A7AD" w14:textId="77777777" w:rsidR="00BD000F" w:rsidRDefault="00BD000F" w:rsidP="00BD000F">
      <w:pPr>
        <w:ind w:right="146"/>
      </w:pPr>
    </w:p>
    <w:p w14:paraId="4AF195A7" w14:textId="77777777" w:rsidR="00BD000F" w:rsidRDefault="00BD000F" w:rsidP="00BD000F">
      <w:pPr>
        <w:ind w:right="146"/>
      </w:pPr>
    </w:p>
    <w:p w14:paraId="3107009C" w14:textId="77777777" w:rsidR="00BD000F" w:rsidRDefault="00BD000F" w:rsidP="00BD000F">
      <w:pPr>
        <w:ind w:right="146"/>
      </w:pPr>
    </w:p>
    <w:p w14:paraId="74AF2B73" w14:textId="77777777" w:rsidR="00BD000F" w:rsidRDefault="00BD000F" w:rsidP="00BD000F">
      <w:pPr>
        <w:ind w:right="146"/>
      </w:pPr>
    </w:p>
    <w:p w14:paraId="7F22BF41" w14:textId="77777777" w:rsidR="00BD000F" w:rsidRDefault="00BD000F" w:rsidP="00BD000F">
      <w:pPr>
        <w:ind w:right="146"/>
      </w:pPr>
    </w:p>
    <w:p w14:paraId="731010C7" w14:textId="77777777" w:rsidR="00BD000F" w:rsidRDefault="00BD000F" w:rsidP="00BD000F">
      <w:pPr>
        <w:ind w:right="146"/>
      </w:pPr>
    </w:p>
    <w:p w14:paraId="4A609F59" w14:textId="77777777" w:rsidR="00BD000F" w:rsidRDefault="00BD000F" w:rsidP="00BD000F">
      <w:pPr>
        <w:ind w:right="146"/>
      </w:pPr>
      <w:r>
        <w:t>(b)</w:t>
      </w:r>
      <w:r>
        <w:tab/>
        <w:t>Strontium-90 has too many neutrons and decays to yttrium-90.</w:t>
      </w:r>
    </w:p>
    <w:p w14:paraId="77CDF950" w14:textId="77777777" w:rsidR="00BD000F" w:rsidRDefault="00BD000F" w:rsidP="00BD000F">
      <w:pPr>
        <w:ind w:right="146"/>
        <w:jc w:val="right"/>
      </w:pPr>
      <w:r>
        <w:t>(1 mark)</w:t>
      </w:r>
    </w:p>
    <w:p w14:paraId="33E2660D" w14:textId="77777777" w:rsidR="00BD000F" w:rsidRDefault="00BD000F" w:rsidP="00BD000F">
      <w:pPr>
        <w:ind w:right="146"/>
      </w:pPr>
    </w:p>
    <w:p w14:paraId="0F71E175" w14:textId="77777777" w:rsidR="00BD000F" w:rsidRDefault="00BD000F" w:rsidP="00BD000F">
      <w:pPr>
        <w:ind w:right="146"/>
      </w:pPr>
    </w:p>
    <w:p w14:paraId="1EE30C17" w14:textId="77777777" w:rsidR="00BD000F" w:rsidRDefault="00BD000F" w:rsidP="00BD000F">
      <w:pPr>
        <w:ind w:right="146"/>
      </w:pPr>
    </w:p>
    <w:p w14:paraId="075385E2" w14:textId="77777777" w:rsidR="00BD000F" w:rsidRDefault="00BD000F" w:rsidP="00BD000F">
      <w:pPr>
        <w:ind w:right="146"/>
      </w:pPr>
    </w:p>
    <w:p w14:paraId="2A43D312" w14:textId="77777777" w:rsidR="00BD000F" w:rsidRDefault="00BD000F" w:rsidP="00BD000F">
      <w:pPr>
        <w:ind w:right="146"/>
      </w:pPr>
    </w:p>
    <w:p w14:paraId="07051436" w14:textId="77777777" w:rsidR="00BD000F" w:rsidRDefault="00BD000F" w:rsidP="00BD000F">
      <w:pPr>
        <w:ind w:right="146"/>
      </w:pPr>
    </w:p>
    <w:p w14:paraId="68E517B5" w14:textId="77777777" w:rsidR="00BD000F" w:rsidRDefault="00BD000F" w:rsidP="00BD000F">
      <w:pPr>
        <w:ind w:right="146"/>
      </w:pPr>
    </w:p>
    <w:p w14:paraId="37CB6E85" w14:textId="77777777" w:rsidR="00BD000F" w:rsidRDefault="00BD000F" w:rsidP="00BD000F">
      <w:pPr>
        <w:ind w:left="720" w:right="146" w:hanging="720"/>
      </w:pPr>
      <w:r>
        <w:t>(c)</w:t>
      </w:r>
      <w:r>
        <w:tab/>
        <w:t>Uranium-235 captures a thermal neutron and splits into zirconium-103, tellerium-131 and several neutrons.</w:t>
      </w:r>
    </w:p>
    <w:p w14:paraId="125BB026" w14:textId="77777777" w:rsidR="00BD000F" w:rsidRDefault="00BD000F" w:rsidP="00BD000F">
      <w:pPr>
        <w:ind w:right="146"/>
        <w:jc w:val="right"/>
      </w:pPr>
      <w:r>
        <w:t>(2 marks)</w:t>
      </w:r>
    </w:p>
    <w:p w14:paraId="62814E63" w14:textId="77777777" w:rsidR="00BD000F" w:rsidRDefault="00BD000F" w:rsidP="00BD000F">
      <w:pPr>
        <w:ind w:right="146"/>
      </w:pPr>
    </w:p>
    <w:p w14:paraId="15A908BB" w14:textId="77777777" w:rsidR="00BD000F" w:rsidRDefault="00BD000F" w:rsidP="00BD000F">
      <w:pPr>
        <w:ind w:right="146"/>
      </w:pPr>
    </w:p>
    <w:p w14:paraId="10C09C78" w14:textId="77777777" w:rsidR="00BD000F" w:rsidRDefault="00BD000F" w:rsidP="00BD000F">
      <w:pPr>
        <w:ind w:right="146"/>
      </w:pPr>
    </w:p>
    <w:p w14:paraId="483F535A" w14:textId="77777777" w:rsidR="00BD000F" w:rsidRDefault="00BD000F" w:rsidP="00BD000F">
      <w:pPr>
        <w:ind w:right="146"/>
      </w:pPr>
    </w:p>
    <w:p w14:paraId="406D8088" w14:textId="77777777" w:rsidR="00BD000F" w:rsidRDefault="00BD000F" w:rsidP="00BD000F">
      <w:pPr>
        <w:ind w:right="146"/>
      </w:pPr>
    </w:p>
    <w:p w14:paraId="43E8BD45" w14:textId="77777777" w:rsidR="00BD000F" w:rsidRDefault="00BD000F" w:rsidP="00BD000F">
      <w:pPr>
        <w:ind w:right="146"/>
      </w:pPr>
    </w:p>
    <w:p w14:paraId="52B1CE11" w14:textId="77777777" w:rsidR="00BD000F" w:rsidRDefault="00BD000F" w:rsidP="00BD000F">
      <w:pPr>
        <w:ind w:right="146"/>
      </w:pPr>
    </w:p>
    <w:p w14:paraId="0A3B3F64" w14:textId="77777777" w:rsidR="00BD000F" w:rsidRDefault="00BD000F" w:rsidP="00BD000F">
      <w:pPr>
        <w:ind w:right="146"/>
      </w:pPr>
      <w:r>
        <w:t>(d)</w:t>
      </w:r>
      <w:r>
        <w:tab/>
        <w:t>Hydrogen-2 and hydrogen-1 can fuse to form a gamma ray and helium-3.</w:t>
      </w:r>
    </w:p>
    <w:p w14:paraId="2411BD1E" w14:textId="6B7EC62C" w:rsidR="00F900A2" w:rsidRDefault="00BD000F" w:rsidP="009D2C11">
      <w:pPr>
        <w:ind w:right="146"/>
        <w:jc w:val="right"/>
      </w:pPr>
      <w:r>
        <w:t>(1 mark)</w:t>
      </w:r>
      <w:r>
        <w:br w:type="page"/>
      </w:r>
    </w:p>
    <w:p w14:paraId="26AB7DF9" w14:textId="70CE1C06" w:rsidR="009D2C11" w:rsidRPr="00CB2028" w:rsidRDefault="009D2C11" w:rsidP="009D2C11">
      <w:pPr>
        <w:tabs>
          <w:tab w:val="right" w:pos="9639"/>
        </w:tabs>
        <w:ind w:right="146"/>
        <w:jc w:val="both"/>
        <w:rPr>
          <w:rFonts w:cs="Arial"/>
          <w:b/>
          <w:szCs w:val="22"/>
        </w:rPr>
      </w:pPr>
      <w:r w:rsidRPr="00CB2028">
        <w:rPr>
          <w:rFonts w:cs="Arial"/>
          <w:b/>
          <w:szCs w:val="22"/>
        </w:rPr>
        <w:lastRenderedPageBreak/>
        <w:t xml:space="preserve">Question </w:t>
      </w:r>
      <w:r>
        <w:rPr>
          <w:rFonts w:cs="Arial"/>
          <w:b/>
          <w:szCs w:val="22"/>
        </w:rPr>
        <w:t>6</w:t>
      </w:r>
      <w:r>
        <w:rPr>
          <w:rFonts w:cs="Arial"/>
          <w:b/>
          <w:szCs w:val="22"/>
        </w:rPr>
        <w:tab/>
      </w:r>
      <w:r w:rsidRPr="00CB2028">
        <w:rPr>
          <w:rFonts w:cs="Arial"/>
          <w:b/>
          <w:szCs w:val="22"/>
        </w:rPr>
        <w:t>(</w:t>
      </w:r>
      <w:r>
        <w:rPr>
          <w:rFonts w:cs="Arial"/>
          <w:b/>
          <w:szCs w:val="22"/>
        </w:rPr>
        <w:t>4</w:t>
      </w:r>
      <w:r w:rsidRPr="00CB2028">
        <w:rPr>
          <w:rFonts w:cs="Arial"/>
          <w:b/>
          <w:szCs w:val="22"/>
        </w:rPr>
        <w:t xml:space="preserve"> marks)</w:t>
      </w:r>
    </w:p>
    <w:p w14:paraId="1C0C6DAF" w14:textId="77777777" w:rsidR="009D2C11" w:rsidRPr="00CB2028" w:rsidRDefault="009D2C11" w:rsidP="009D2C11">
      <w:pPr>
        <w:ind w:right="146"/>
        <w:rPr>
          <w:rFonts w:cs="Arial"/>
          <w:szCs w:val="22"/>
        </w:rPr>
      </w:pPr>
    </w:p>
    <w:p w14:paraId="23D89D34" w14:textId="77777777" w:rsidR="009D2C11" w:rsidRDefault="009D2C11" w:rsidP="009D2C11">
      <w:pPr>
        <w:ind w:right="146"/>
        <w:jc w:val="both"/>
        <w:rPr>
          <w:rFonts w:cs="Arial"/>
          <w:szCs w:val="22"/>
        </w:rPr>
      </w:pPr>
      <w:r>
        <w:rPr>
          <w:rFonts w:cs="Arial"/>
          <w:szCs w:val="22"/>
        </w:rPr>
        <w:t xml:space="preserve">Consider the three thermometers below </w:t>
      </w:r>
      <w:bookmarkStart w:id="3" w:name="_Hlk90795109"/>
      <w:r>
        <w:rPr>
          <w:rFonts w:cs="Arial"/>
          <w:szCs w:val="22"/>
        </w:rPr>
        <w:t>sitting in a room where the air temperature is 24.0 ⁰C. One of the thermometer’s bulbs is covered in a cloth soaked in water, one is covered in a cloth soaked in isopropyl alcohol (a volatile solvent that readily evaporates) and the other is left open. A fan blows the air across the 3 thermometers.</w:t>
      </w:r>
      <w:bookmarkEnd w:id="3"/>
    </w:p>
    <w:p w14:paraId="4813AA6F" w14:textId="0A1C5F12" w:rsidR="009D2C11" w:rsidRDefault="009D2C11" w:rsidP="009D2C11">
      <w:pPr>
        <w:ind w:right="146"/>
        <w:jc w:val="both"/>
        <w:rPr>
          <w:rFonts w:cs="Arial"/>
          <w:szCs w:val="22"/>
        </w:rPr>
      </w:pPr>
    </w:p>
    <w:p w14:paraId="357E364C" w14:textId="5E881E9B" w:rsidR="009D2C11" w:rsidRDefault="009D2C11" w:rsidP="009D2C11">
      <w:pPr>
        <w:ind w:right="146"/>
        <w:jc w:val="both"/>
        <w:rPr>
          <w:rFonts w:cs="Arial"/>
          <w:szCs w:val="22"/>
        </w:rPr>
      </w:pPr>
      <w:r>
        <w:rPr>
          <w:rFonts w:cs="Arial"/>
          <w:noProof/>
          <w:szCs w:val="22"/>
        </w:rPr>
        <mc:AlternateContent>
          <mc:Choice Requires="wpg">
            <w:drawing>
              <wp:anchor distT="0" distB="0" distL="114300" distR="114300" simplePos="0" relativeHeight="251792384" behindDoc="0" locked="0" layoutInCell="1" allowOverlap="1" wp14:anchorId="0A48F287" wp14:editId="78103E39">
                <wp:simplePos x="0" y="0"/>
                <wp:positionH relativeFrom="column">
                  <wp:posOffset>1661160</wp:posOffset>
                </wp:positionH>
                <wp:positionV relativeFrom="paragraph">
                  <wp:posOffset>26670</wp:posOffset>
                </wp:positionV>
                <wp:extent cx="3448050" cy="3822700"/>
                <wp:effectExtent l="0" t="0" r="0" b="6350"/>
                <wp:wrapSquare wrapText="bothSides"/>
                <wp:docPr id="248" name="Group 248"/>
                <wp:cNvGraphicFramePr/>
                <a:graphic xmlns:a="http://schemas.openxmlformats.org/drawingml/2006/main">
                  <a:graphicData uri="http://schemas.microsoft.com/office/word/2010/wordprocessingGroup">
                    <wpg:wgp>
                      <wpg:cNvGrpSpPr/>
                      <wpg:grpSpPr>
                        <a:xfrm>
                          <a:off x="0" y="0"/>
                          <a:ext cx="3448050" cy="3822700"/>
                          <a:chOff x="0" y="0"/>
                          <a:chExt cx="3758180" cy="3869115"/>
                        </a:xfrm>
                      </wpg:grpSpPr>
                      <wpg:grpSp>
                        <wpg:cNvPr id="246" name="Group 246"/>
                        <wpg:cNvGrpSpPr/>
                        <wpg:grpSpPr>
                          <a:xfrm>
                            <a:off x="161925" y="0"/>
                            <a:ext cx="3553777" cy="3462338"/>
                            <a:chOff x="0" y="0"/>
                            <a:chExt cx="3553777" cy="3462338"/>
                          </a:xfrm>
                        </wpg:grpSpPr>
                        <pic:pic xmlns:pic="http://schemas.openxmlformats.org/drawingml/2006/picture">
                          <pic:nvPicPr>
                            <pic:cNvPr id="241" name="Picture 241"/>
                            <pic:cNvPicPr>
                              <a:picLocks noChangeAspect="1"/>
                            </pic:cNvPicPr>
                          </pic:nvPicPr>
                          <pic:blipFill>
                            <a:blip r:embed="rId13" cstate="print">
                              <a:grayscl/>
                              <a:extLst>
                                <a:ext uri="{28A0092B-C50C-407E-A947-70E740481C1C}">
                                  <a14:useLocalDpi xmlns:a14="http://schemas.microsoft.com/office/drawing/2010/main" val="0"/>
                                </a:ext>
                              </a:extLst>
                            </a:blip>
                            <a:stretch>
                              <a:fillRect/>
                            </a:stretch>
                          </pic:blipFill>
                          <pic:spPr>
                            <a:xfrm flipH="1">
                              <a:off x="0" y="0"/>
                              <a:ext cx="481965" cy="3288665"/>
                            </a:xfrm>
                            <a:prstGeom prst="rect">
                              <a:avLst/>
                            </a:prstGeom>
                          </pic:spPr>
                        </pic:pic>
                        <pic:pic xmlns:pic="http://schemas.openxmlformats.org/drawingml/2006/picture">
                          <pic:nvPicPr>
                            <pic:cNvPr id="242" name="Picture 242"/>
                            <pic:cNvPicPr>
                              <a:picLocks noChangeAspect="1"/>
                            </pic:cNvPicPr>
                          </pic:nvPicPr>
                          <pic:blipFill>
                            <a:blip r:embed="rId13" cstate="print">
                              <a:grayscl/>
                              <a:extLst>
                                <a:ext uri="{28A0092B-C50C-407E-A947-70E740481C1C}">
                                  <a14:useLocalDpi xmlns:a14="http://schemas.microsoft.com/office/drawing/2010/main" val="0"/>
                                </a:ext>
                              </a:extLst>
                            </a:blip>
                            <a:stretch>
                              <a:fillRect/>
                            </a:stretch>
                          </pic:blipFill>
                          <pic:spPr>
                            <a:xfrm flipH="1">
                              <a:off x="1600200" y="0"/>
                              <a:ext cx="481965" cy="3288665"/>
                            </a:xfrm>
                            <a:prstGeom prst="rect">
                              <a:avLst/>
                            </a:prstGeom>
                          </pic:spPr>
                        </pic:pic>
                        <pic:pic xmlns:pic="http://schemas.openxmlformats.org/drawingml/2006/picture">
                          <pic:nvPicPr>
                            <pic:cNvPr id="243" name="Picture 243"/>
                            <pic:cNvPicPr>
                              <a:picLocks noChangeAspect="1"/>
                            </pic:cNvPicPr>
                          </pic:nvPicPr>
                          <pic:blipFill>
                            <a:blip r:embed="rId13" cstate="print">
                              <a:grayscl/>
                              <a:extLst>
                                <a:ext uri="{28A0092B-C50C-407E-A947-70E740481C1C}">
                                  <a14:useLocalDpi xmlns:a14="http://schemas.microsoft.com/office/drawing/2010/main" val="0"/>
                                </a:ext>
                              </a:extLst>
                            </a:blip>
                            <a:stretch>
                              <a:fillRect/>
                            </a:stretch>
                          </pic:blipFill>
                          <pic:spPr>
                            <a:xfrm flipH="1">
                              <a:off x="3071812" y="0"/>
                              <a:ext cx="481965" cy="3288665"/>
                            </a:xfrm>
                            <a:prstGeom prst="rect">
                              <a:avLst/>
                            </a:prstGeom>
                          </pic:spPr>
                        </pic:pic>
                        <wps:wsp>
                          <wps:cNvPr id="244" name="Cloud 244"/>
                          <wps:cNvSpPr/>
                          <wps:spPr>
                            <a:xfrm>
                              <a:off x="1600200" y="2790825"/>
                              <a:ext cx="518795" cy="671195"/>
                            </a:xfrm>
                            <a:prstGeom prst="cloud">
                              <a:avLst/>
                            </a:prstGeom>
                            <a:blipFill>
                              <a:blip r:embed="rId14">
                                <a:grayscl/>
                              </a:blip>
                              <a:tile tx="0" ty="0" sx="100000" sy="100000" flip="none" algn="tl"/>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loud 245"/>
                          <wps:cNvSpPr/>
                          <wps:spPr>
                            <a:xfrm>
                              <a:off x="2962275" y="2790825"/>
                              <a:ext cx="519112" cy="671513"/>
                            </a:xfrm>
                            <a:prstGeom prst="cloud">
                              <a:avLst/>
                            </a:prstGeom>
                            <a:blipFill>
                              <a:blip r:embed="rId14">
                                <a:grayscl/>
                              </a:blip>
                              <a:tile tx="0" ty="0" sx="100000" sy="100000" flip="none" algn="tl"/>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7" name="Text Box 2"/>
                        <wps:cNvSpPr txBox="1">
                          <a:spLocks noChangeArrowheads="1"/>
                        </wps:cNvSpPr>
                        <wps:spPr bwMode="auto">
                          <a:xfrm>
                            <a:off x="0" y="3484767"/>
                            <a:ext cx="3758180" cy="384348"/>
                          </a:xfrm>
                          <a:prstGeom prst="rect">
                            <a:avLst/>
                          </a:prstGeom>
                          <a:noFill/>
                          <a:ln w="9525">
                            <a:noFill/>
                            <a:miter lim="800000"/>
                            <a:headEnd/>
                            <a:tailEnd/>
                          </a:ln>
                        </wps:spPr>
                        <wps:txbx>
                          <w:txbxContent>
                            <w:p w14:paraId="3874418D" w14:textId="4FC566BE" w:rsidR="009D2C11" w:rsidRDefault="009D2C11" w:rsidP="009D2C11">
                              <w:r>
                                <w:rPr>
                                  <w:b/>
                                </w:rPr>
                                <w:t xml:space="preserve"> </w:t>
                              </w:r>
                              <w:r>
                                <w:rPr>
                                  <w:bCs/>
                                </w:rPr>
                                <w:t>Open</w:t>
                              </w:r>
                              <w:r>
                                <w:rPr>
                                  <w:bCs/>
                                </w:rPr>
                                <w:tab/>
                              </w:r>
                              <w:r>
                                <w:rPr>
                                  <w:bCs/>
                                </w:rPr>
                                <w:tab/>
                                <w:t xml:space="preserve"> </w:t>
                              </w:r>
                              <w:r>
                                <w:rPr>
                                  <w:bCs/>
                                </w:rPr>
                                <w:tab/>
                                <w:t xml:space="preserve">     Isopropyl                 Water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48F287" id="Group 248" o:spid="_x0000_s1027" style="position:absolute;left:0;text-align:left;margin-left:130.8pt;margin-top:2.1pt;width:271.5pt;height:301pt;z-index:251792384;mso-width-relative:margin;mso-height-relative:margin" coordsize="37581,386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">
                <v:group id="Group 246" o:spid="_x0000_s1028" style="position:absolute;left:1619;width:35538;height:34623" coordsize="35537,34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29" type="#_x0000_t75" style="position:absolute;width:4819;height:3288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">
                    <v:imagedata r:id="rId15" o:title="" grayscale="t"/>
                  </v:shape>
                  <v:shape id="Picture 242" o:spid="_x0000_s1030" type="#_x0000_t75" style="position:absolute;left:16002;width:4819;height:3288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">
                    <v:imagedata r:id="rId15" o:title="" grayscale="t"/>
                  </v:shape>
                  <v:shape id="Picture 243" o:spid="_x0000_s1031" type="#_x0000_t75" style="position:absolute;left:30718;width:4819;height:3288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">
                    <v:imagedata r:id="rId15" o:title="" grayscale="t"/>
                  </v:shape>
                  <v:shape id="Cloud 244" o:spid="_x0000_s1032" style="position:absolute;left:16002;top:27908;width:5187;height:6712;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strokecolor="black [3213]" strokeweight="1pt">
                    <v:fill r:id="rId16" o:title="" recolor="t" rotate="t" type="tile"/>
                    <v:stroke joinstyle="miter"/>
                    <v:imagedata grayscale="t"/>
                    <v:path arrowok="t" o:connecttype="custom" o:connectlocs="56359,406710;25940,394327;83199,542223;69893,548143;197887,607338;189865,580304;346188,539924;342981,569584;409860,356634;448902,467506;501958,238554;484569,280131;460238,84303;461151,103942;349202,61402;358113,36356;265894,73334;270206,51738;168128,80668;183740,101611;49562,245312;46836,223266" o:connectangles="0,0,0,0,0,0,0,0,0,0,0,0,0,0,0,0,0,0,0,0,0,0"/>
                  </v:shape>
                  <v:shape id="Cloud 245" o:spid="_x0000_s1033" style="position:absolute;left:29622;top:27908;width:5191;height:671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strokecolor="black [3213]" strokeweight="1pt">
                    <v:fill r:id="rId16" o:title="" recolor="t" rotate="t" type="tile"/>
                    <v:stroke joinstyle="miter"/>
                    <v:imagedata grayscale="t"/>
                    <v:path arrowok="t" o:connecttype="custom" o:connectlocs="56393,406903;25956,394514;83250,542480;69936,548402;198008,607626;189981,580579;346399,540179;343191,569853;410110,356803;449176,467727;502265,238667;484865,280263;460520,84343;461433,103991;349415,61431;358331,36374;266057,73369;270371,51762;168231,80706;183852,101660;49592,245429;46864,223371" o:connectangles="0,0,0,0,0,0,0,0,0,0,0,0,0,0,0,0,0,0,0,0,0,0"/>
                  </v:shape>
                </v:group>
                <v:shape id="_x0000_s1034" type="#_x0000_t202" style="position:absolute;top:34847;width:37581;height:3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3874418D" w14:textId="4FC566BE" w:rsidR="009D2C11" w:rsidRDefault="009D2C11" w:rsidP="009D2C11">
                        <w:r>
                          <w:rPr>
                            <w:b/>
                          </w:rPr>
                          <w:t xml:space="preserve"> </w:t>
                        </w:r>
                        <w:r>
                          <w:rPr>
                            <w:bCs/>
                          </w:rPr>
                          <w:t>Open</w:t>
                        </w:r>
                        <w:r>
                          <w:rPr>
                            <w:bCs/>
                          </w:rPr>
                          <w:tab/>
                        </w:r>
                        <w:r>
                          <w:rPr>
                            <w:bCs/>
                          </w:rPr>
                          <w:tab/>
                          <w:t xml:space="preserve"> </w:t>
                        </w:r>
                        <w:r>
                          <w:rPr>
                            <w:bCs/>
                          </w:rPr>
                          <w:tab/>
                          <w:t xml:space="preserve">     Isopropyl            </w:t>
                        </w:r>
                        <w:r>
                          <w:rPr>
                            <w:bCs/>
                          </w:rPr>
                          <w:t xml:space="preserve">   </w:t>
                        </w:r>
                        <w:r>
                          <w:rPr>
                            <w:bCs/>
                          </w:rPr>
                          <w:t xml:space="preserve">  Water</w:t>
                        </w:r>
                      </w:p>
                    </w:txbxContent>
                  </v:textbox>
                </v:shape>
                <w10:wrap type="square"/>
              </v:group>
            </w:pict>
          </mc:Fallback>
        </mc:AlternateContent>
      </w:r>
    </w:p>
    <w:p w14:paraId="45F5D082" w14:textId="605BF6A8" w:rsidR="009D2C11" w:rsidRDefault="009D2C11" w:rsidP="009D2C11">
      <w:pPr>
        <w:ind w:right="146"/>
        <w:jc w:val="both"/>
        <w:rPr>
          <w:rFonts w:cs="Arial"/>
          <w:szCs w:val="22"/>
        </w:rPr>
      </w:pPr>
    </w:p>
    <w:p w14:paraId="024CEF56" w14:textId="4006C388" w:rsidR="009D2C11" w:rsidRDefault="009D2C11" w:rsidP="009D2C11">
      <w:pPr>
        <w:ind w:right="146"/>
        <w:jc w:val="both"/>
        <w:rPr>
          <w:rFonts w:cs="Arial"/>
          <w:szCs w:val="22"/>
        </w:rPr>
      </w:pPr>
    </w:p>
    <w:p w14:paraId="5C865D21" w14:textId="77777777" w:rsidR="009D2C11" w:rsidRDefault="009D2C11" w:rsidP="009D2C11">
      <w:pPr>
        <w:ind w:right="146"/>
        <w:jc w:val="both"/>
        <w:rPr>
          <w:rFonts w:cs="Arial"/>
          <w:szCs w:val="22"/>
        </w:rPr>
      </w:pPr>
    </w:p>
    <w:p w14:paraId="29AF9F3F" w14:textId="77777777" w:rsidR="009D2C11" w:rsidRDefault="009D2C11" w:rsidP="009D2C11">
      <w:pPr>
        <w:ind w:right="146"/>
        <w:jc w:val="both"/>
        <w:rPr>
          <w:rFonts w:cs="Arial"/>
          <w:szCs w:val="22"/>
        </w:rPr>
      </w:pPr>
    </w:p>
    <w:p w14:paraId="517CFFB7" w14:textId="77777777" w:rsidR="009D2C11" w:rsidRDefault="009D2C11" w:rsidP="009D2C11">
      <w:pPr>
        <w:ind w:right="146"/>
        <w:jc w:val="both"/>
        <w:rPr>
          <w:rFonts w:cs="Arial"/>
          <w:szCs w:val="22"/>
        </w:rPr>
      </w:pPr>
    </w:p>
    <w:p w14:paraId="436AE26D" w14:textId="77777777" w:rsidR="009D2C11" w:rsidRDefault="009D2C11" w:rsidP="009D2C11">
      <w:pPr>
        <w:ind w:right="146"/>
        <w:jc w:val="both"/>
        <w:rPr>
          <w:rFonts w:cs="Arial"/>
          <w:szCs w:val="22"/>
        </w:rPr>
      </w:pPr>
    </w:p>
    <w:p w14:paraId="767D4C5B" w14:textId="77777777" w:rsidR="009D2C11" w:rsidRDefault="009D2C11" w:rsidP="009D2C11">
      <w:pPr>
        <w:ind w:right="146"/>
        <w:jc w:val="both"/>
        <w:rPr>
          <w:rFonts w:cs="Arial"/>
          <w:szCs w:val="22"/>
        </w:rPr>
      </w:pPr>
    </w:p>
    <w:p w14:paraId="3FE73A51" w14:textId="77777777" w:rsidR="009D2C11" w:rsidRDefault="009D2C11" w:rsidP="009D2C11">
      <w:pPr>
        <w:ind w:right="146"/>
        <w:jc w:val="both"/>
        <w:rPr>
          <w:rFonts w:cs="Arial"/>
          <w:szCs w:val="22"/>
        </w:rPr>
      </w:pPr>
    </w:p>
    <w:p w14:paraId="24B507A0" w14:textId="77777777" w:rsidR="009D2C11" w:rsidRDefault="009D2C11" w:rsidP="009D2C11">
      <w:pPr>
        <w:ind w:right="146"/>
        <w:jc w:val="both"/>
        <w:rPr>
          <w:rFonts w:cs="Arial"/>
          <w:szCs w:val="22"/>
        </w:rPr>
      </w:pPr>
    </w:p>
    <w:p w14:paraId="4FF24291" w14:textId="77777777" w:rsidR="009D2C11" w:rsidRDefault="009D2C11" w:rsidP="009D2C11">
      <w:pPr>
        <w:ind w:right="146"/>
        <w:jc w:val="both"/>
        <w:rPr>
          <w:rFonts w:cs="Arial"/>
          <w:szCs w:val="22"/>
        </w:rPr>
      </w:pPr>
    </w:p>
    <w:p w14:paraId="1BF08C6B" w14:textId="77777777" w:rsidR="009D2C11" w:rsidRDefault="009D2C11" w:rsidP="009D2C11">
      <w:pPr>
        <w:ind w:right="146"/>
        <w:jc w:val="both"/>
        <w:rPr>
          <w:rFonts w:cs="Arial"/>
          <w:szCs w:val="22"/>
        </w:rPr>
      </w:pPr>
    </w:p>
    <w:p w14:paraId="7647B33E" w14:textId="77777777" w:rsidR="009D2C11" w:rsidRDefault="009D2C11" w:rsidP="009D2C11">
      <w:pPr>
        <w:ind w:right="146"/>
        <w:jc w:val="both"/>
        <w:rPr>
          <w:rFonts w:cs="Arial"/>
          <w:szCs w:val="22"/>
        </w:rPr>
      </w:pPr>
    </w:p>
    <w:p w14:paraId="37B45194" w14:textId="77777777" w:rsidR="009D2C11" w:rsidRDefault="009D2C11" w:rsidP="009D2C11">
      <w:pPr>
        <w:ind w:right="146"/>
        <w:jc w:val="both"/>
        <w:rPr>
          <w:rFonts w:cs="Arial"/>
          <w:szCs w:val="22"/>
        </w:rPr>
      </w:pPr>
    </w:p>
    <w:p w14:paraId="1BAA5E94" w14:textId="77777777" w:rsidR="009D2C11" w:rsidRDefault="009D2C11" w:rsidP="009D2C11">
      <w:pPr>
        <w:ind w:right="146"/>
        <w:jc w:val="both"/>
        <w:rPr>
          <w:rFonts w:cs="Arial"/>
          <w:szCs w:val="22"/>
        </w:rPr>
      </w:pPr>
    </w:p>
    <w:p w14:paraId="71FB1600" w14:textId="77777777" w:rsidR="009D2C11" w:rsidRDefault="009D2C11" w:rsidP="009D2C11">
      <w:pPr>
        <w:ind w:right="146"/>
        <w:jc w:val="both"/>
        <w:rPr>
          <w:rFonts w:cs="Arial"/>
          <w:szCs w:val="22"/>
        </w:rPr>
      </w:pPr>
    </w:p>
    <w:p w14:paraId="4887EDB8" w14:textId="77777777" w:rsidR="009D2C11" w:rsidRDefault="009D2C11" w:rsidP="009D2C11">
      <w:pPr>
        <w:ind w:right="146"/>
        <w:jc w:val="both"/>
        <w:rPr>
          <w:rFonts w:cs="Arial"/>
          <w:szCs w:val="22"/>
        </w:rPr>
      </w:pPr>
    </w:p>
    <w:p w14:paraId="21B77F17" w14:textId="77777777" w:rsidR="009D2C11" w:rsidRDefault="009D2C11" w:rsidP="009D2C11">
      <w:pPr>
        <w:ind w:right="146"/>
        <w:jc w:val="both"/>
        <w:rPr>
          <w:rFonts w:cs="Arial"/>
          <w:szCs w:val="22"/>
        </w:rPr>
      </w:pPr>
      <w:r>
        <w:rPr>
          <w:noProof/>
        </w:rPr>
        <mc:AlternateContent>
          <mc:Choice Requires="wps">
            <w:drawing>
              <wp:anchor distT="0" distB="0" distL="114300" distR="114300" simplePos="0" relativeHeight="251794432" behindDoc="0" locked="0" layoutInCell="1" allowOverlap="1" wp14:anchorId="5594B567" wp14:editId="4500041D">
                <wp:simplePos x="0" y="0"/>
                <wp:positionH relativeFrom="column">
                  <wp:posOffset>764540</wp:posOffset>
                </wp:positionH>
                <wp:positionV relativeFrom="paragraph">
                  <wp:posOffset>7620</wp:posOffset>
                </wp:positionV>
                <wp:extent cx="628650" cy="285984"/>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85984"/>
                        </a:xfrm>
                        <a:prstGeom prst="rect">
                          <a:avLst/>
                        </a:prstGeom>
                        <a:noFill/>
                        <a:ln w="12700">
                          <a:noFill/>
                          <a:miter lim="800000"/>
                          <a:headEnd/>
                          <a:tailEnd/>
                        </a:ln>
                      </wps:spPr>
                      <wps:txbx>
                        <w:txbxContent>
                          <w:p w14:paraId="5F038FAB" w14:textId="77777777" w:rsidR="009D2C11" w:rsidRPr="00F8668F" w:rsidRDefault="009D2C11" w:rsidP="009D2C11">
                            <w:pPr>
                              <w:rPr>
                                <w:lang w:val="en-GB"/>
                              </w:rPr>
                            </w:pPr>
                            <w:r>
                              <w:rPr>
                                <w:lang w:val="en-GB"/>
                              </w:rPr>
                              <w:t>Bulb</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594B567" id="Text Box 2" o:spid="_x0000_s1035" type="#_x0000_t202" style="position:absolute;left:0;text-align:left;margin-left:60.2pt;margin-top:.6pt;width:49.5pt;height:22.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" filled="f" stroked="f" strokeweight="1pt">
                <v:textbox>
                  <w:txbxContent>
                    <w:p w14:paraId="5F038FAB" w14:textId="77777777" w:rsidR="009D2C11" w:rsidRPr="00F8668F" w:rsidRDefault="009D2C11" w:rsidP="009D2C11">
                      <w:pPr>
                        <w:rPr>
                          <w:lang w:val="en-GB"/>
                        </w:rPr>
                      </w:pPr>
                      <w:r>
                        <w:rPr>
                          <w:lang w:val="en-GB"/>
                        </w:rPr>
                        <w:t>Bulb</w:t>
                      </w:r>
                    </w:p>
                  </w:txbxContent>
                </v:textbox>
              </v:shape>
            </w:pict>
          </mc:Fallback>
        </mc:AlternateContent>
      </w:r>
    </w:p>
    <w:p w14:paraId="179367A1" w14:textId="77777777" w:rsidR="009D2C11" w:rsidRDefault="009D2C11" w:rsidP="009D2C11">
      <w:pPr>
        <w:ind w:right="146"/>
        <w:jc w:val="both"/>
        <w:rPr>
          <w:rFonts w:cs="Arial"/>
          <w:szCs w:val="22"/>
        </w:rPr>
      </w:pPr>
      <w:r>
        <w:rPr>
          <w:rFonts w:cs="Arial"/>
          <w:noProof/>
          <w:szCs w:val="22"/>
        </w:rPr>
        <mc:AlternateContent>
          <mc:Choice Requires="wps">
            <w:drawing>
              <wp:anchor distT="0" distB="0" distL="114300" distR="114300" simplePos="0" relativeHeight="251793408" behindDoc="0" locked="0" layoutInCell="1" allowOverlap="1" wp14:anchorId="2CAAA241" wp14:editId="291F69A9">
                <wp:simplePos x="0" y="0"/>
                <wp:positionH relativeFrom="column">
                  <wp:posOffset>1174750</wp:posOffset>
                </wp:positionH>
                <wp:positionV relativeFrom="paragraph">
                  <wp:posOffset>41910</wp:posOffset>
                </wp:positionV>
                <wp:extent cx="747713" cy="57150"/>
                <wp:effectExtent l="0" t="19050" r="71755" b="95250"/>
                <wp:wrapNone/>
                <wp:docPr id="249" name="Straight Arrow Connector 249"/>
                <wp:cNvGraphicFramePr/>
                <a:graphic xmlns:a="http://schemas.openxmlformats.org/drawingml/2006/main">
                  <a:graphicData uri="http://schemas.microsoft.com/office/word/2010/wordprocessingShape">
                    <wps:wsp>
                      <wps:cNvCnPr/>
                      <wps:spPr>
                        <a:xfrm>
                          <a:off x="0" y="0"/>
                          <a:ext cx="747713"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7AD679" id="_x0000_t32" coordsize="21600,21600" o:spt="32" o:oned="t" path="m,l21600,21600e" filled="f">
                <v:path arrowok="t" fillok="f" o:connecttype="none"/>
                <o:lock v:ext="edit" shapetype="t"/>
              </v:shapetype>
              <v:shape id="Straight Arrow Connector 249" o:spid="_x0000_s1026" type="#_x0000_t32" style="position:absolute;margin-left:92.5pt;margin-top:3.3pt;width:58.9pt;height: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" strokecolor="black [3200]" strokeweight=".5pt">
                <v:stroke endarrow="block" joinstyle="miter"/>
              </v:shape>
            </w:pict>
          </mc:Fallback>
        </mc:AlternateContent>
      </w:r>
    </w:p>
    <w:p w14:paraId="0CFB4FE7" w14:textId="77777777" w:rsidR="009D2C11" w:rsidRDefault="009D2C11" w:rsidP="009D2C11">
      <w:pPr>
        <w:ind w:right="146"/>
        <w:jc w:val="both"/>
        <w:rPr>
          <w:rFonts w:cs="Arial"/>
          <w:szCs w:val="22"/>
        </w:rPr>
      </w:pPr>
    </w:p>
    <w:p w14:paraId="2034FE2D" w14:textId="77777777" w:rsidR="009D2C11" w:rsidRDefault="009D2C11" w:rsidP="009D2C11">
      <w:pPr>
        <w:ind w:right="146"/>
        <w:jc w:val="both"/>
        <w:rPr>
          <w:rFonts w:cs="Arial"/>
          <w:szCs w:val="22"/>
        </w:rPr>
      </w:pPr>
    </w:p>
    <w:p w14:paraId="433A3C40" w14:textId="270B1739" w:rsidR="009D2C11" w:rsidRDefault="009D2C11" w:rsidP="009D2C11">
      <w:pPr>
        <w:ind w:right="146"/>
        <w:jc w:val="both"/>
        <w:rPr>
          <w:rFonts w:cs="Arial"/>
          <w:szCs w:val="22"/>
        </w:rPr>
      </w:pPr>
    </w:p>
    <w:p w14:paraId="6F86A34C" w14:textId="22300A05" w:rsidR="009D2C11" w:rsidRDefault="009D2C11" w:rsidP="009D2C11">
      <w:pPr>
        <w:ind w:right="146"/>
        <w:jc w:val="both"/>
        <w:rPr>
          <w:rFonts w:cs="Arial"/>
          <w:szCs w:val="22"/>
        </w:rPr>
      </w:pPr>
    </w:p>
    <w:p w14:paraId="27FD184B" w14:textId="77777777" w:rsidR="009D2C11" w:rsidRDefault="009D2C11" w:rsidP="009D2C11">
      <w:pPr>
        <w:ind w:right="146"/>
        <w:jc w:val="both"/>
        <w:rPr>
          <w:rFonts w:cs="Arial"/>
          <w:szCs w:val="22"/>
        </w:rPr>
      </w:pPr>
    </w:p>
    <w:p w14:paraId="2C2638BF" w14:textId="77777777" w:rsidR="009D2C11" w:rsidRDefault="009D2C11" w:rsidP="009D2C11">
      <w:pPr>
        <w:ind w:right="146"/>
        <w:jc w:val="both"/>
        <w:rPr>
          <w:rFonts w:cs="Arial"/>
          <w:szCs w:val="22"/>
        </w:rPr>
      </w:pPr>
    </w:p>
    <w:p w14:paraId="515BB487" w14:textId="77777777" w:rsidR="009D2C11" w:rsidRDefault="009D2C11" w:rsidP="009D2C11">
      <w:pPr>
        <w:ind w:left="720" w:right="146" w:hanging="720"/>
        <w:jc w:val="both"/>
        <w:rPr>
          <w:rFonts w:cs="Arial"/>
          <w:szCs w:val="22"/>
        </w:rPr>
      </w:pPr>
      <w:r>
        <w:rPr>
          <w:rFonts w:cs="Arial"/>
          <w:szCs w:val="22"/>
        </w:rPr>
        <w:t>(a)</w:t>
      </w:r>
      <w:r>
        <w:rPr>
          <w:rFonts w:cs="Arial"/>
          <w:szCs w:val="22"/>
        </w:rPr>
        <w:tab/>
        <w:t xml:space="preserve">In the table below. Place any of the values into the table that would best represent the temperatures of the 3 thermometers after a brief time period. </w:t>
      </w:r>
    </w:p>
    <w:p w14:paraId="46298146" w14:textId="77777777" w:rsidR="009D2C11" w:rsidRDefault="009D2C11" w:rsidP="009D2C11">
      <w:pPr>
        <w:ind w:left="720" w:right="146" w:hanging="720"/>
        <w:jc w:val="right"/>
        <w:rPr>
          <w:rFonts w:cs="Arial"/>
          <w:szCs w:val="22"/>
        </w:rPr>
      </w:pPr>
      <w:r>
        <w:rPr>
          <w:rFonts w:cs="Arial"/>
          <w:szCs w:val="22"/>
        </w:rPr>
        <w:t>(1 mark)</w:t>
      </w:r>
    </w:p>
    <w:p w14:paraId="4151394A" w14:textId="77777777" w:rsidR="009D2C11" w:rsidRDefault="009D2C11" w:rsidP="009D2C11">
      <w:pPr>
        <w:ind w:left="720" w:right="146" w:hanging="720"/>
        <w:jc w:val="both"/>
        <w:rPr>
          <w:rFonts w:cs="Arial"/>
          <w:szCs w:val="22"/>
        </w:rPr>
      </w:pPr>
      <w:r>
        <w:rPr>
          <w:rFonts w:cs="Arial"/>
          <w:szCs w:val="22"/>
        </w:rPr>
        <w:tab/>
        <w:t xml:space="preserve">Options: </w:t>
      </w:r>
      <w:r>
        <w:rPr>
          <w:rFonts w:cs="Arial"/>
          <w:szCs w:val="22"/>
        </w:rPr>
        <w:tab/>
        <w:t>30 ⁰C</w:t>
      </w:r>
      <w:r>
        <w:rPr>
          <w:rFonts w:cs="Arial"/>
          <w:szCs w:val="22"/>
        </w:rPr>
        <w:tab/>
      </w:r>
      <w:r>
        <w:rPr>
          <w:rFonts w:cs="Arial"/>
          <w:szCs w:val="22"/>
        </w:rPr>
        <w:tab/>
        <w:t>24 ⁰C</w:t>
      </w:r>
      <w:r>
        <w:rPr>
          <w:rFonts w:cs="Arial"/>
          <w:szCs w:val="22"/>
        </w:rPr>
        <w:tab/>
      </w:r>
      <w:r>
        <w:rPr>
          <w:rFonts w:cs="Arial"/>
          <w:szCs w:val="22"/>
        </w:rPr>
        <w:tab/>
        <w:t>16 ⁰C</w:t>
      </w:r>
      <w:r>
        <w:rPr>
          <w:rFonts w:cs="Arial"/>
          <w:szCs w:val="22"/>
        </w:rPr>
        <w:tab/>
      </w:r>
      <w:r>
        <w:rPr>
          <w:rFonts w:cs="Arial"/>
          <w:szCs w:val="22"/>
        </w:rPr>
        <w:tab/>
        <w:t>18 ⁰C</w:t>
      </w:r>
      <w:r>
        <w:rPr>
          <w:rFonts w:cs="Arial"/>
          <w:szCs w:val="22"/>
        </w:rPr>
        <w:tab/>
      </w:r>
      <w:r>
        <w:rPr>
          <w:rFonts w:cs="Arial"/>
          <w:szCs w:val="22"/>
        </w:rPr>
        <w:tab/>
        <w:t>28 ⁰C</w:t>
      </w:r>
    </w:p>
    <w:p w14:paraId="640FA412" w14:textId="77777777" w:rsidR="009D2C11" w:rsidRDefault="009D2C11" w:rsidP="009D2C11">
      <w:pPr>
        <w:ind w:left="720" w:right="146" w:hanging="720"/>
        <w:jc w:val="both"/>
        <w:rPr>
          <w:rFonts w:cs="Arial"/>
          <w:szCs w:val="22"/>
        </w:rPr>
      </w:pPr>
    </w:p>
    <w:tbl>
      <w:tblPr>
        <w:tblStyle w:val="TableGrid"/>
        <w:tblW w:w="8844" w:type="dxa"/>
        <w:tblInd w:w="720" w:type="dxa"/>
        <w:tblLook w:val="04A0" w:firstRow="1" w:lastRow="0" w:firstColumn="1" w:lastColumn="0" w:noHBand="0" w:noVBand="1"/>
      </w:tblPr>
      <w:tblGrid>
        <w:gridCol w:w="2211"/>
        <w:gridCol w:w="2211"/>
        <w:gridCol w:w="2211"/>
        <w:gridCol w:w="2211"/>
      </w:tblGrid>
      <w:tr w:rsidR="009D2C11" w14:paraId="61807D68" w14:textId="77777777" w:rsidTr="00E34913">
        <w:trPr>
          <w:trHeight w:val="567"/>
        </w:trPr>
        <w:tc>
          <w:tcPr>
            <w:tcW w:w="2211" w:type="dxa"/>
            <w:vAlign w:val="center"/>
          </w:tcPr>
          <w:p w14:paraId="47163EB9" w14:textId="77777777" w:rsidR="009D2C11" w:rsidRPr="00CD7F0C" w:rsidRDefault="009D2C11" w:rsidP="00E34913">
            <w:pPr>
              <w:ind w:right="146"/>
              <w:jc w:val="center"/>
              <w:rPr>
                <w:rFonts w:cs="Arial"/>
                <w:b/>
                <w:bCs/>
                <w:szCs w:val="22"/>
              </w:rPr>
            </w:pPr>
            <w:bookmarkStart w:id="4" w:name="_Hlk95980408"/>
          </w:p>
        </w:tc>
        <w:tc>
          <w:tcPr>
            <w:tcW w:w="2211" w:type="dxa"/>
          </w:tcPr>
          <w:p w14:paraId="3B712689" w14:textId="77777777" w:rsidR="009D2C11" w:rsidRPr="00CD7F0C" w:rsidRDefault="009D2C11" w:rsidP="00E34913">
            <w:pPr>
              <w:ind w:right="146"/>
              <w:jc w:val="center"/>
              <w:rPr>
                <w:rFonts w:cs="Arial"/>
                <w:b/>
                <w:bCs/>
                <w:szCs w:val="22"/>
              </w:rPr>
            </w:pPr>
            <w:r w:rsidRPr="00CD7F0C">
              <w:rPr>
                <w:rFonts w:cs="Arial"/>
                <w:b/>
                <w:bCs/>
                <w:szCs w:val="22"/>
              </w:rPr>
              <w:t>Open</w:t>
            </w:r>
          </w:p>
        </w:tc>
        <w:tc>
          <w:tcPr>
            <w:tcW w:w="2211" w:type="dxa"/>
          </w:tcPr>
          <w:p w14:paraId="7EE01BC0" w14:textId="77777777" w:rsidR="009D2C11" w:rsidRPr="00CD7F0C" w:rsidRDefault="009D2C11" w:rsidP="00E34913">
            <w:pPr>
              <w:ind w:right="146"/>
              <w:jc w:val="center"/>
              <w:rPr>
                <w:rFonts w:cs="Arial"/>
                <w:b/>
                <w:bCs/>
                <w:szCs w:val="22"/>
              </w:rPr>
            </w:pPr>
            <w:r w:rsidRPr="00CD7F0C">
              <w:rPr>
                <w:rFonts w:cs="Arial"/>
                <w:b/>
                <w:bCs/>
                <w:szCs w:val="22"/>
              </w:rPr>
              <w:t>Isopropyl alcohol</w:t>
            </w:r>
          </w:p>
        </w:tc>
        <w:tc>
          <w:tcPr>
            <w:tcW w:w="2211" w:type="dxa"/>
          </w:tcPr>
          <w:p w14:paraId="7695879D" w14:textId="77777777" w:rsidR="009D2C11" w:rsidRPr="00CD7F0C" w:rsidRDefault="009D2C11" w:rsidP="00E34913">
            <w:pPr>
              <w:ind w:right="146"/>
              <w:jc w:val="center"/>
              <w:rPr>
                <w:rFonts w:cs="Arial"/>
                <w:b/>
                <w:bCs/>
                <w:szCs w:val="22"/>
              </w:rPr>
            </w:pPr>
            <w:r w:rsidRPr="00CD7F0C">
              <w:rPr>
                <w:rFonts w:cs="Arial"/>
                <w:b/>
                <w:bCs/>
                <w:szCs w:val="22"/>
              </w:rPr>
              <w:t>Water</w:t>
            </w:r>
          </w:p>
        </w:tc>
      </w:tr>
      <w:tr w:rsidR="009D2C11" w14:paraId="56D25301" w14:textId="77777777" w:rsidTr="00E34913">
        <w:trPr>
          <w:trHeight w:val="567"/>
        </w:trPr>
        <w:tc>
          <w:tcPr>
            <w:tcW w:w="2211" w:type="dxa"/>
            <w:vAlign w:val="center"/>
          </w:tcPr>
          <w:p w14:paraId="1957E3DD" w14:textId="77777777" w:rsidR="009D2C11" w:rsidRPr="00CD7F0C" w:rsidRDefault="009D2C11" w:rsidP="00E34913">
            <w:pPr>
              <w:ind w:right="146"/>
              <w:jc w:val="center"/>
              <w:rPr>
                <w:rFonts w:cs="Arial"/>
                <w:b/>
                <w:bCs/>
                <w:szCs w:val="22"/>
              </w:rPr>
            </w:pPr>
            <w:r w:rsidRPr="00CD7F0C">
              <w:rPr>
                <w:rFonts w:cs="Arial"/>
                <w:b/>
                <w:bCs/>
                <w:szCs w:val="22"/>
              </w:rPr>
              <w:t>Temperature</w:t>
            </w:r>
          </w:p>
        </w:tc>
        <w:tc>
          <w:tcPr>
            <w:tcW w:w="2211" w:type="dxa"/>
          </w:tcPr>
          <w:p w14:paraId="5BCD4A09" w14:textId="77777777" w:rsidR="009D2C11" w:rsidRDefault="009D2C11" w:rsidP="00E34913">
            <w:pPr>
              <w:ind w:right="146"/>
              <w:jc w:val="both"/>
              <w:rPr>
                <w:rFonts w:cs="Arial"/>
                <w:szCs w:val="22"/>
              </w:rPr>
            </w:pPr>
          </w:p>
        </w:tc>
        <w:tc>
          <w:tcPr>
            <w:tcW w:w="2211" w:type="dxa"/>
          </w:tcPr>
          <w:p w14:paraId="6D9E1050" w14:textId="77777777" w:rsidR="009D2C11" w:rsidRDefault="009D2C11" w:rsidP="00E34913">
            <w:pPr>
              <w:ind w:right="146"/>
              <w:jc w:val="both"/>
              <w:rPr>
                <w:rFonts w:cs="Arial"/>
                <w:szCs w:val="22"/>
              </w:rPr>
            </w:pPr>
          </w:p>
        </w:tc>
        <w:tc>
          <w:tcPr>
            <w:tcW w:w="2211" w:type="dxa"/>
          </w:tcPr>
          <w:p w14:paraId="63E4AD1E" w14:textId="77777777" w:rsidR="009D2C11" w:rsidRDefault="009D2C11" w:rsidP="00E34913">
            <w:pPr>
              <w:ind w:right="146"/>
              <w:jc w:val="both"/>
              <w:rPr>
                <w:rFonts w:cs="Arial"/>
                <w:szCs w:val="22"/>
              </w:rPr>
            </w:pPr>
          </w:p>
        </w:tc>
      </w:tr>
      <w:bookmarkEnd w:id="4"/>
    </w:tbl>
    <w:p w14:paraId="5DC737E9" w14:textId="77777777" w:rsidR="009D2C11" w:rsidRDefault="009D2C11" w:rsidP="009D2C11">
      <w:pPr>
        <w:ind w:left="720" w:right="146" w:hanging="720"/>
        <w:jc w:val="both"/>
        <w:rPr>
          <w:rFonts w:cs="Arial"/>
          <w:szCs w:val="22"/>
        </w:rPr>
      </w:pPr>
    </w:p>
    <w:p w14:paraId="3EB8CAB9" w14:textId="77777777" w:rsidR="009D2C11" w:rsidRDefault="009D2C11" w:rsidP="009D2C11">
      <w:pPr>
        <w:ind w:right="146"/>
        <w:jc w:val="both"/>
        <w:rPr>
          <w:rFonts w:cs="Arial"/>
          <w:szCs w:val="22"/>
        </w:rPr>
      </w:pPr>
    </w:p>
    <w:p w14:paraId="5245F652" w14:textId="77777777" w:rsidR="009D2C11" w:rsidRDefault="009D2C11" w:rsidP="009D2C11">
      <w:pPr>
        <w:ind w:left="720" w:right="146" w:hanging="720"/>
        <w:jc w:val="both"/>
        <w:rPr>
          <w:rFonts w:cs="Arial"/>
          <w:szCs w:val="22"/>
        </w:rPr>
      </w:pPr>
      <w:bookmarkStart w:id="5" w:name="_Hlk91760691"/>
      <w:r>
        <w:rPr>
          <w:rFonts w:cs="Arial"/>
          <w:szCs w:val="22"/>
        </w:rPr>
        <w:t>(b)</w:t>
      </w:r>
      <w:r>
        <w:rPr>
          <w:rFonts w:cs="Arial"/>
          <w:szCs w:val="22"/>
        </w:rPr>
        <w:tab/>
        <w:t>Explain why the thermometer soaked in water has a different final temperature to the open thermometer.</w:t>
      </w:r>
    </w:p>
    <w:bookmarkEnd w:id="5"/>
    <w:p w14:paraId="61077CD5" w14:textId="77777777" w:rsidR="009D2C11" w:rsidRDefault="009D2C11" w:rsidP="009D2C11">
      <w:pPr>
        <w:ind w:right="146"/>
        <w:jc w:val="right"/>
        <w:rPr>
          <w:rFonts w:cs="Arial"/>
          <w:szCs w:val="22"/>
        </w:rPr>
      </w:pPr>
      <w:r>
        <w:rPr>
          <w:rFonts w:cs="Arial"/>
          <w:szCs w:val="22"/>
        </w:rPr>
        <w:t>(3 marks)</w:t>
      </w:r>
    </w:p>
    <w:p w14:paraId="774CD76F" w14:textId="77777777" w:rsidR="009D2C11" w:rsidRPr="003719CB" w:rsidRDefault="009D2C11" w:rsidP="009D2C11">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59F1B848" w14:textId="77777777" w:rsidR="009D2C11" w:rsidRPr="003719CB" w:rsidRDefault="009D2C11" w:rsidP="009D2C11">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29377ED8" w14:textId="77777777" w:rsidR="009D2C11" w:rsidRPr="003719CB" w:rsidRDefault="009D2C11" w:rsidP="009D2C11">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5109F265" w14:textId="77777777" w:rsidR="009D2C11" w:rsidRPr="003719CB" w:rsidRDefault="009D2C11" w:rsidP="009D2C11">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73C4F072" w14:textId="29382F64" w:rsidR="009D2C11" w:rsidRPr="009D2C11" w:rsidRDefault="009D2C11" w:rsidP="009D2C11">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r>
        <w:rPr>
          <w:b/>
        </w:rPr>
        <w:br w:type="page"/>
      </w:r>
    </w:p>
    <w:p w14:paraId="724A2A7D" w14:textId="1DDAF3BA" w:rsidR="00F900A2" w:rsidRDefault="00F900A2" w:rsidP="00F900A2">
      <w:pPr>
        <w:spacing w:after="160" w:line="259" w:lineRule="auto"/>
        <w:rPr>
          <w:b/>
        </w:rPr>
      </w:pPr>
      <w:r>
        <w:rPr>
          <w:b/>
        </w:rPr>
        <w:lastRenderedPageBreak/>
        <w:t>Question 7</w:t>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Pr>
          <w:b/>
        </w:rPr>
        <w:t>(4</w:t>
      </w:r>
      <w:r w:rsidRPr="00EA353E">
        <w:rPr>
          <w:b/>
        </w:rPr>
        <w:t xml:space="preserve"> marks)</w:t>
      </w:r>
    </w:p>
    <w:p w14:paraId="224CE03E" w14:textId="77777777" w:rsidR="00F900A2" w:rsidRDefault="00F900A2" w:rsidP="00F900A2">
      <w:pPr>
        <w:rPr>
          <w:rFonts w:cs="Arial"/>
        </w:rPr>
      </w:pPr>
      <w:r w:rsidRPr="000E0308">
        <w:rPr>
          <w:rFonts w:cs="Arial"/>
        </w:rPr>
        <w:t xml:space="preserve">Jenny loves a cup of iced tea - and she likes it being ice cold. On a particular day, she brews a pot of tea which contains 0.255 kg of water at 90.0°C. She keeps adding ice </w:t>
      </w:r>
      <w:r>
        <w:rPr>
          <w:rFonts w:cs="Arial"/>
        </w:rPr>
        <w:t>at 0.00</w:t>
      </w:r>
      <w:r w:rsidRPr="000E0308">
        <w:rPr>
          <w:rFonts w:cs="Arial"/>
        </w:rPr>
        <w:t>°C</w:t>
      </w:r>
      <w:r>
        <w:rPr>
          <w:rFonts w:cs="Arial"/>
        </w:rPr>
        <w:t xml:space="preserve"> </w:t>
      </w:r>
      <w:r w:rsidRPr="000E0308">
        <w:rPr>
          <w:rFonts w:cs="Arial"/>
        </w:rPr>
        <w:t>until the water</w:t>
      </w:r>
      <w:r>
        <w:rPr>
          <w:rFonts w:cs="Arial"/>
        </w:rPr>
        <w:t xml:space="preserve"> </w:t>
      </w:r>
      <w:r w:rsidRPr="000E0308">
        <w:rPr>
          <w:rFonts w:cs="Arial"/>
        </w:rPr>
        <w:t xml:space="preserve">reaches </w:t>
      </w:r>
      <w:r>
        <w:rPr>
          <w:rFonts w:cs="Arial"/>
        </w:rPr>
        <w:t>2</w:t>
      </w:r>
      <w:r w:rsidRPr="000E0308">
        <w:rPr>
          <w:rFonts w:cs="Arial"/>
        </w:rPr>
        <w:t>.00°C. The pot can be assumed to have no thermal properties and no heat is lost to the surroundings. Calculate the mass of ice that must be added to the water to achieve this.</w:t>
      </w:r>
    </w:p>
    <w:p w14:paraId="7A437479" w14:textId="77777777" w:rsidR="00F900A2" w:rsidRDefault="00F900A2" w:rsidP="00F900A2">
      <w:pPr>
        <w:rPr>
          <w:rFonts w:cs="Arial"/>
        </w:rPr>
      </w:pPr>
    </w:p>
    <w:p w14:paraId="08D850E1" w14:textId="77777777" w:rsidR="00F900A2" w:rsidRDefault="00F900A2" w:rsidP="00F900A2">
      <w:pPr>
        <w:rPr>
          <w:rFonts w:cs="Arial"/>
        </w:rPr>
      </w:pPr>
    </w:p>
    <w:p w14:paraId="6DA37238" w14:textId="77777777" w:rsidR="00F900A2" w:rsidRDefault="00F900A2" w:rsidP="00F900A2">
      <w:pPr>
        <w:rPr>
          <w:rFonts w:cs="Arial"/>
        </w:rPr>
      </w:pPr>
    </w:p>
    <w:p w14:paraId="3261CE2C" w14:textId="77777777" w:rsidR="00F900A2" w:rsidRDefault="00F900A2" w:rsidP="00F900A2">
      <w:pPr>
        <w:rPr>
          <w:rFonts w:cs="Arial"/>
        </w:rPr>
      </w:pPr>
    </w:p>
    <w:p w14:paraId="6D2F4353" w14:textId="77777777" w:rsidR="00F900A2" w:rsidRDefault="00F900A2" w:rsidP="00F900A2">
      <w:pPr>
        <w:rPr>
          <w:rFonts w:cs="Arial"/>
        </w:rPr>
      </w:pPr>
    </w:p>
    <w:p w14:paraId="4936C315" w14:textId="77777777" w:rsidR="00F900A2" w:rsidRDefault="00F900A2" w:rsidP="00F900A2">
      <w:pPr>
        <w:rPr>
          <w:rFonts w:cs="Arial"/>
        </w:rPr>
      </w:pPr>
    </w:p>
    <w:p w14:paraId="54E6E740" w14:textId="77777777" w:rsidR="00F900A2" w:rsidRDefault="00F900A2" w:rsidP="00F900A2">
      <w:pPr>
        <w:rPr>
          <w:rFonts w:cs="Arial"/>
        </w:rPr>
      </w:pPr>
    </w:p>
    <w:p w14:paraId="39426E4C" w14:textId="77777777" w:rsidR="00F900A2" w:rsidRDefault="00F900A2" w:rsidP="00F900A2">
      <w:pPr>
        <w:rPr>
          <w:rFonts w:cs="Arial"/>
        </w:rPr>
      </w:pPr>
    </w:p>
    <w:p w14:paraId="448E309A" w14:textId="77777777" w:rsidR="00F900A2" w:rsidRDefault="00F900A2" w:rsidP="00F900A2">
      <w:pPr>
        <w:rPr>
          <w:rFonts w:cs="Arial"/>
        </w:rPr>
      </w:pPr>
    </w:p>
    <w:p w14:paraId="1DEB595E" w14:textId="77777777" w:rsidR="00F900A2" w:rsidRDefault="00F900A2" w:rsidP="00F900A2">
      <w:pPr>
        <w:rPr>
          <w:rFonts w:cs="Arial"/>
        </w:rPr>
      </w:pPr>
    </w:p>
    <w:p w14:paraId="68D02152" w14:textId="77777777" w:rsidR="00F900A2" w:rsidRDefault="00F900A2" w:rsidP="00F900A2">
      <w:pPr>
        <w:rPr>
          <w:rFonts w:cs="Arial"/>
        </w:rPr>
      </w:pPr>
    </w:p>
    <w:p w14:paraId="139B2D25" w14:textId="77777777" w:rsidR="00F900A2" w:rsidRDefault="00F900A2" w:rsidP="00F900A2">
      <w:pPr>
        <w:rPr>
          <w:rFonts w:cs="Arial"/>
        </w:rPr>
      </w:pPr>
    </w:p>
    <w:p w14:paraId="431F9C90" w14:textId="77777777" w:rsidR="00F900A2" w:rsidRDefault="00F900A2" w:rsidP="00F900A2">
      <w:pPr>
        <w:rPr>
          <w:rFonts w:cs="Arial"/>
        </w:rPr>
      </w:pPr>
    </w:p>
    <w:p w14:paraId="2EC61C07" w14:textId="77777777" w:rsidR="00F900A2" w:rsidRDefault="00F900A2" w:rsidP="00F900A2">
      <w:pPr>
        <w:rPr>
          <w:rFonts w:cs="Arial"/>
        </w:rPr>
      </w:pPr>
    </w:p>
    <w:p w14:paraId="012DF89C" w14:textId="4D4B6641" w:rsidR="00F900A2" w:rsidRDefault="00F900A2" w:rsidP="00F900A2">
      <w:pPr>
        <w:jc w:val="right"/>
        <w:rPr>
          <w:rFonts w:cs="Arial"/>
        </w:rPr>
      </w:pPr>
      <w:r>
        <w:rPr>
          <w:rFonts w:cs="Arial"/>
        </w:rPr>
        <w:t>___________kg</w:t>
      </w:r>
    </w:p>
    <w:p w14:paraId="609EA4C7" w14:textId="77777777" w:rsidR="00D20B51" w:rsidRDefault="00D20B51" w:rsidP="00F900A2">
      <w:pPr>
        <w:jc w:val="right"/>
        <w:rPr>
          <w:rFonts w:cs="Arial"/>
        </w:rPr>
      </w:pPr>
    </w:p>
    <w:p w14:paraId="5BA737C3" w14:textId="77777777" w:rsidR="00F900A2" w:rsidRDefault="00F900A2" w:rsidP="00F900A2">
      <w:pPr>
        <w:spacing w:after="160" w:line="259" w:lineRule="auto"/>
        <w:rPr>
          <w:b/>
        </w:rPr>
      </w:pPr>
      <w:r>
        <w:rPr>
          <w:b/>
        </w:rPr>
        <w:t>Question 8</w:t>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Pr>
          <w:b/>
        </w:rPr>
        <w:t>(5</w:t>
      </w:r>
      <w:r w:rsidRPr="00EA353E">
        <w:rPr>
          <w:b/>
        </w:rPr>
        <w:t xml:space="preserve"> marks)</w:t>
      </w:r>
    </w:p>
    <w:p w14:paraId="39130B6F" w14:textId="77777777" w:rsidR="00F900A2" w:rsidRPr="001D603A" w:rsidRDefault="00F900A2" w:rsidP="00F900A2">
      <w:pPr>
        <w:rPr>
          <w:rFonts w:cs="Arial"/>
        </w:rPr>
      </w:pPr>
      <w:r w:rsidRPr="001D603A">
        <w:rPr>
          <w:rFonts w:cs="Arial"/>
        </w:rPr>
        <w:t xml:space="preserve">Polonium-218 is an alpha emitter. During this transmutation, it produces the isotope lead-214. </w:t>
      </w:r>
    </w:p>
    <w:p w14:paraId="2AAA6D3A" w14:textId="77777777" w:rsidR="00F900A2" w:rsidRDefault="00F900A2" w:rsidP="00F900A2">
      <w:pPr>
        <w:rPr>
          <w:rFonts w:cs="Arial"/>
        </w:rPr>
      </w:pPr>
      <w:r w:rsidRPr="001D603A">
        <w:rPr>
          <w:rFonts w:cs="Arial"/>
        </w:rPr>
        <w:t>The atomic masses of the particles involved in this decay are:</w:t>
      </w:r>
    </w:p>
    <w:p w14:paraId="672D23FB" w14:textId="77777777" w:rsidR="00F900A2" w:rsidRPr="001D603A" w:rsidRDefault="00F900A2" w:rsidP="00F900A2">
      <w:pPr>
        <w:rPr>
          <w:rFonts w:cs="Arial"/>
        </w:rPr>
      </w:pPr>
    </w:p>
    <w:p w14:paraId="49CA5330" w14:textId="77777777" w:rsidR="00F900A2" w:rsidRPr="001D603A" w:rsidRDefault="00F900A2" w:rsidP="00F900A2">
      <w:pPr>
        <w:rPr>
          <w:rFonts w:cs="Arial"/>
        </w:rPr>
      </w:pPr>
      <w:r w:rsidRPr="001D603A">
        <w:rPr>
          <w:rFonts w:cs="Arial"/>
        </w:rPr>
        <w:t>Po-218</w:t>
      </w:r>
      <w:r>
        <w:rPr>
          <w:rFonts w:cs="Arial"/>
        </w:rPr>
        <w:t>:</w:t>
      </w:r>
      <w:r w:rsidRPr="001D603A">
        <w:rPr>
          <w:rFonts w:cs="Arial"/>
        </w:rPr>
        <w:t xml:space="preserve"> 218.008966 u</w:t>
      </w:r>
    </w:p>
    <w:p w14:paraId="71E62DB4" w14:textId="77777777" w:rsidR="00F900A2" w:rsidRPr="001D603A" w:rsidRDefault="00F900A2" w:rsidP="00F900A2">
      <w:pPr>
        <w:rPr>
          <w:rFonts w:cs="Arial"/>
        </w:rPr>
      </w:pPr>
      <w:r w:rsidRPr="001D603A">
        <w:rPr>
          <w:rFonts w:cs="Arial"/>
        </w:rPr>
        <w:t>Pb-214</w:t>
      </w:r>
      <w:r>
        <w:rPr>
          <w:rFonts w:cs="Arial"/>
        </w:rPr>
        <w:t>:</w:t>
      </w:r>
      <w:r w:rsidRPr="001D603A">
        <w:rPr>
          <w:rFonts w:cs="Arial"/>
        </w:rPr>
        <w:t xml:space="preserve"> 213.999805 u</w:t>
      </w:r>
    </w:p>
    <w:p w14:paraId="2674475B" w14:textId="77777777" w:rsidR="00F900A2" w:rsidRDefault="00F900A2" w:rsidP="00F900A2">
      <w:pPr>
        <w:rPr>
          <w:rFonts w:cs="Arial"/>
        </w:rPr>
      </w:pPr>
      <w:r w:rsidRPr="001D603A">
        <w:rPr>
          <w:rFonts w:cs="Arial"/>
        </w:rPr>
        <w:t>He-4</w:t>
      </w:r>
      <w:r>
        <w:rPr>
          <w:rFonts w:cs="Arial"/>
        </w:rPr>
        <w:t>:</w:t>
      </w:r>
      <w:r w:rsidRPr="001D603A">
        <w:rPr>
          <w:rFonts w:cs="Arial"/>
        </w:rPr>
        <w:t xml:space="preserve"> 4.002603 u</w:t>
      </w:r>
    </w:p>
    <w:p w14:paraId="55E2365D" w14:textId="77777777" w:rsidR="00F900A2" w:rsidRPr="001D603A" w:rsidRDefault="00F900A2" w:rsidP="00F900A2">
      <w:pPr>
        <w:rPr>
          <w:rFonts w:cs="Arial"/>
        </w:rPr>
      </w:pPr>
    </w:p>
    <w:p w14:paraId="624C727D" w14:textId="77777777" w:rsidR="00F900A2" w:rsidRPr="001D603A" w:rsidRDefault="00F900A2" w:rsidP="00F900A2">
      <w:pPr>
        <w:pStyle w:val="ListParagraph"/>
        <w:numPr>
          <w:ilvl w:val="0"/>
          <w:numId w:val="28"/>
        </w:numPr>
        <w:spacing w:after="160" w:line="259" w:lineRule="auto"/>
        <w:ind w:hanging="720"/>
        <w:contextualSpacing/>
      </w:pPr>
      <w:r w:rsidRPr="001D603A">
        <w:t>Write a balance</w:t>
      </w:r>
      <w:r>
        <w:t>d</w:t>
      </w:r>
      <w:r w:rsidRPr="001D603A">
        <w:t xml:space="preserve"> nuclear equation for this alpha decay.</w:t>
      </w:r>
    </w:p>
    <w:p w14:paraId="29D1040C" w14:textId="77777777" w:rsidR="00F900A2" w:rsidRPr="001D603A" w:rsidRDefault="00F900A2" w:rsidP="00F900A2">
      <w:pPr>
        <w:pStyle w:val="ListParagraph"/>
        <w:jc w:val="right"/>
      </w:pPr>
      <w:r w:rsidRPr="001D603A">
        <w:t>(2</w:t>
      </w:r>
      <w:r>
        <w:t xml:space="preserve"> marks</w:t>
      </w:r>
      <w:r w:rsidRPr="001D603A">
        <w:t>)</w:t>
      </w:r>
    </w:p>
    <w:p w14:paraId="529503A5" w14:textId="77777777" w:rsidR="00F900A2" w:rsidRPr="001D603A" w:rsidRDefault="00F900A2" w:rsidP="00F900A2">
      <w:pPr>
        <w:pStyle w:val="ListParagraph"/>
        <w:jc w:val="right"/>
      </w:pPr>
    </w:p>
    <w:p w14:paraId="0ADD4991" w14:textId="77777777" w:rsidR="00F900A2" w:rsidRPr="001D603A" w:rsidRDefault="00F900A2" w:rsidP="009D2C11"/>
    <w:p w14:paraId="665BFD44" w14:textId="77777777" w:rsidR="00F900A2" w:rsidRPr="001D603A" w:rsidRDefault="00F900A2" w:rsidP="00F900A2">
      <w:pPr>
        <w:pStyle w:val="ListParagraph"/>
        <w:jc w:val="right"/>
      </w:pPr>
    </w:p>
    <w:p w14:paraId="720FFF61" w14:textId="77777777" w:rsidR="00F900A2" w:rsidRPr="001D603A" w:rsidRDefault="00F900A2" w:rsidP="00F900A2">
      <w:pPr>
        <w:pStyle w:val="ListParagraph"/>
        <w:jc w:val="right"/>
      </w:pPr>
    </w:p>
    <w:p w14:paraId="6AC518BB" w14:textId="77777777" w:rsidR="00F900A2" w:rsidRPr="001D603A" w:rsidRDefault="00F900A2" w:rsidP="00F900A2">
      <w:pPr>
        <w:pStyle w:val="ListParagraph"/>
        <w:jc w:val="right"/>
      </w:pPr>
    </w:p>
    <w:p w14:paraId="2652BEBD" w14:textId="77777777" w:rsidR="00F900A2" w:rsidRDefault="00F900A2" w:rsidP="00F900A2">
      <w:pPr>
        <w:pStyle w:val="ListParagraph"/>
        <w:numPr>
          <w:ilvl w:val="0"/>
          <w:numId w:val="28"/>
        </w:numPr>
        <w:spacing w:after="160" w:line="259" w:lineRule="auto"/>
        <w:ind w:hanging="720"/>
        <w:contextualSpacing/>
      </w:pPr>
      <w:r w:rsidRPr="001D603A">
        <w:t xml:space="preserve">Calculate the energy released </w:t>
      </w:r>
      <w:r>
        <w:t xml:space="preserve">(in MeV) </w:t>
      </w:r>
      <w:r w:rsidRPr="001D603A">
        <w:t>during this decay.</w:t>
      </w:r>
    </w:p>
    <w:p w14:paraId="4F6C156D" w14:textId="77777777" w:rsidR="00F900A2" w:rsidRDefault="00F900A2" w:rsidP="00F900A2">
      <w:pPr>
        <w:pStyle w:val="ListParagraph"/>
        <w:jc w:val="right"/>
      </w:pPr>
      <w:r>
        <w:t>(3</w:t>
      </w:r>
      <w:r w:rsidRPr="000734C0">
        <w:t xml:space="preserve"> </w:t>
      </w:r>
      <w:r>
        <w:t>marks)</w:t>
      </w:r>
    </w:p>
    <w:p w14:paraId="007EDC5B" w14:textId="77777777" w:rsidR="00F900A2" w:rsidRDefault="00F900A2" w:rsidP="00F900A2">
      <w:pPr>
        <w:pStyle w:val="ListParagraph"/>
        <w:jc w:val="right"/>
      </w:pPr>
    </w:p>
    <w:p w14:paraId="1DD835CD" w14:textId="77777777" w:rsidR="00F900A2" w:rsidRDefault="00F900A2" w:rsidP="00F900A2">
      <w:pPr>
        <w:pStyle w:val="ListParagraph"/>
        <w:jc w:val="right"/>
      </w:pPr>
    </w:p>
    <w:p w14:paraId="77E5D2FA" w14:textId="77777777" w:rsidR="00F900A2" w:rsidRDefault="00F900A2" w:rsidP="009D2C11"/>
    <w:p w14:paraId="46DBB050" w14:textId="77777777" w:rsidR="00F900A2" w:rsidRDefault="00F900A2" w:rsidP="00F900A2">
      <w:pPr>
        <w:pStyle w:val="ListParagraph"/>
        <w:jc w:val="right"/>
      </w:pPr>
    </w:p>
    <w:p w14:paraId="7507D1B0" w14:textId="77777777" w:rsidR="00F900A2" w:rsidRDefault="00F900A2" w:rsidP="00F900A2">
      <w:pPr>
        <w:pStyle w:val="ListParagraph"/>
        <w:jc w:val="right"/>
      </w:pPr>
    </w:p>
    <w:p w14:paraId="5210730D" w14:textId="77777777" w:rsidR="00F900A2" w:rsidRDefault="00F900A2" w:rsidP="00D20B51"/>
    <w:p w14:paraId="5C1A9B34" w14:textId="77777777" w:rsidR="00F900A2" w:rsidRDefault="00F900A2" w:rsidP="00F900A2">
      <w:pPr>
        <w:pStyle w:val="ListParagraph"/>
        <w:jc w:val="right"/>
      </w:pPr>
    </w:p>
    <w:p w14:paraId="03C0FFCC" w14:textId="77777777" w:rsidR="00F900A2" w:rsidRDefault="00F900A2" w:rsidP="00F900A2">
      <w:pPr>
        <w:pStyle w:val="ListParagraph"/>
        <w:jc w:val="right"/>
      </w:pPr>
    </w:p>
    <w:p w14:paraId="1E21E9C9" w14:textId="77777777" w:rsidR="00F900A2" w:rsidRDefault="00F900A2" w:rsidP="00F900A2">
      <w:pPr>
        <w:pStyle w:val="ListParagraph"/>
        <w:jc w:val="right"/>
      </w:pPr>
    </w:p>
    <w:p w14:paraId="16129219" w14:textId="77777777" w:rsidR="00F900A2" w:rsidRDefault="00F900A2" w:rsidP="00F900A2">
      <w:pPr>
        <w:pStyle w:val="ListParagraph"/>
        <w:jc w:val="right"/>
      </w:pPr>
    </w:p>
    <w:p w14:paraId="617B86E5" w14:textId="77777777" w:rsidR="00F900A2" w:rsidRDefault="00F900A2" w:rsidP="00F900A2">
      <w:pPr>
        <w:pStyle w:val="ListParagraph"/>
        <w:jc w:val="right"/>
      </w:pPr>
    </w:p>
    <w:p w14:paraId="5AF2F9C6" w14:textId="77777777" w:rsidR="00F900A2" w:rsidRDefault="00F900A2" w:rsidP="00F900A2">
      <w:pPr>
        <w:pStyle w:val="ListParagraph"/>
        <w:jc w:val="right"/>
      </w:pPr>
    </w:p>
    <w:p w14:paraId="36650110" w14:textId="77777777" w:rsidR="00F900A2" w:rsidRDefault="00F900A2" w:rsidP="00F900A2">
      <w:pPr>
        <w:pStyle w:val="ListParagraph"/>
        <w:jc w:val="right"/>
      </w:pPr>
    </w:p>
    <w:p w14:paraId="5BE69E60" w14:textId="77777777" w:rsidR="00F900A2" w:rsidRDefault="00F900A2" w:rsidP="00F900A2">
      <w:pPr>
        <w:pStyle w:val="ListParagraph"/>
        <w:jc w:val="right"/>
      </w:pPr>
    </w:p>
    <w:p w14:paraId="3956A15E" w14:textId="77777777" w:rsidR="00F900A2" w:rsidRDefault="00F900A2" w:rsidP="00F900A2">
      <w:pPr>
        <w:pStyle w:val="ListParagraph"/>
        <w:jc w:val="right"/>
      </w:pPr>
    </w:p>
    <w:p w14:paraId="4B795A7B" w14:textId="77777777" w:rsidR="00F900A2" w:rsidRDefault="00F900A2" w:rsidP="00F900A2">
      <w:pPr>
        <w:pStyle w:val="ListParagraph"/>
        <w:jc w:val="right"/>
      </w:pPr>
    </w:p>
    <w:p w14:paraId="0990F787" w14:textId="412445FA" w:rsidR="00F900A2" w:rsidRDefault="00F900A2" w:rsidP="00F900A2">
      <w:pPr>
        <w:pStyle w:val="ListParagraph"/>
        <w:jc w:val="right"/>
      </w:pPr>
      <w:r>
        <w:t>__________ MeV</w:t>
      </w:r>
    </w:p>
    <w:p w14:paraId="279D5FF0" w14:textId="77777777" w:rsidR="00D20B51" w:rsidRDefault="00D20B51" w:rsidP="00F900A2">
      <w:pPr>
        <w:pStyle w:val="ListParagraph"/>
        <w:jc w:val="right"/>
      </w:pPr>
    </w:p>
    <w:p w14:paraId="37EFE70A" w14:textId="765F57D6" w:rsidR="00E3430B" w:rsidRPr="007852CD" w:rsidRDefault="00E3430B" w:rsidP="00E3430B">
      <w:pPr>
        <w:tabs>
          <w:tab w:val="right" w:pos="9639"/>
        </w:tabs>
        <w:ind w:right="146"/>
        <w:jc w:val="both"/>
        <w:rPr>
          <w:rFonts w:cs="Arial"/>
          <w:b/>
          <w:szCs w:val="22"/>
        </w:rPr>
      </w:pPr>
      <w:r w:rsidRPr="00CB2028">
        <w:rPr>
          <w:rFonts w:cs="Arial"/>
          <w:b/>
          <w:szCs w:val="22"/>
        </w:rPr>
        <w:lastRenderedPageBreak/>
        <w:t xml:space="preserve">Question </w:t>
      </w:r>
      <w:r>
        <w:rPr>
          <w:rFonts w:cs="Arial"/>
          <w:b/>
          <w:szCs w:val="22"/>
        </w:rPr>
        <w:t>9</w:t>
      </w:r>
      <w:r>
        <w:rPr>
          <w:rFonts w:cs="Arial"/>
          <w:b/>
          <w:szCs w:val="22"/>
        </w:rPr>
        <w:tab/>
      </w:r>
      <w:r w:rsidRPr="00CB2028">
        <w:rPr>
          <w:rFonts w:cs="Arial"/>
          <w:b/>
          <w:szCs w:val="22"/>
        </w:rPr>
        <w:t>(</w:t>
      </w:r>
      <w:r>
        <w:rPr>
          <w:rFonts w:cs="Arial"/>
          <w:b/>
          <w:szCs w:val="22"/>
        </w:rPr>
        <w:t>6</w:t>
      </w:r>
      <w:r w:rsidRPr="00CB2028">
        <w:rPr>
          <w:rFonts w:cs="Arial"/>
          <w:b/>
          <w:szCs w:val="22"/>
        </w:rPr>
        <w:t xml:space="preserve"> marks)</w:t>
      </w:r>
    </w:p>
    <w:p w14:paraId="097F2F32" w14:textId="77777777" w:rsidR="00E3430B" w:rsidRPr="00851329" w:rsidRDefault="00E3430B" w:rsidP="00E3430B">
      <w:pPr>
        <w:ind w:right="146"/>
        <w:rPr>
          <w:rFonts w:cs="Arial"/>
        </w:rPr>
      </w:pPr>
    </w:p>
    <w:p w14:paraId="6F424C5B" w14:textId="77777777" w:rsidR="00E3430B" w:rsidRDefault="00E3430B" w:rsidP="00E3430B">
      <w:pPr>
        <w:ind w:right="146"/>
        <w:jc w:val="both"/>
        <w:rPr>
          <w:rFonts w:cs="Arial"/>
          <w:szCs w:val="22"/>
        </w:rPr>
      </w:pPr>
      <w:r w:rsidRPr="00851329">
        <w:rPr>
          <w:rFonts w:cs="Arial"/>
          <w:szCs w:val="22"/>
        </w:rPr>
        <w:t xml:space="preserve">A student </w:t>
      </w:r>
      <w:r>
        <w:rPr>
          <w:rFonts w:cs="Arial"/>
          <w:szCs w:val="22"/>
        </w:rPr>
        <w:t>measures the activity of a radioisotope over a 12-minute period. He obtains the graph below.</w:t>
      </w:r>
    </w:p>
    <w:p w14:paraId="5D782BEE" w14:textId="77777777" w:rsidR="00E3430B" w:rsidRDefault="00E3430B" w:rsidP="00E3430B">
      <w:pPr>
        <w:ind w:right="146"/>
        <w:jc w:val="both"/>
        <w:rPr>
          <w:rFonts w:cs="Arial"/>
          <w:szCs w:val="22"/>
        </w:rPr>
      </w:pPr>
      <w:r>
        <w:rPr>
          <w:rFonts w:cs="Arial"/>
          <w:noProof/>
          <w:szCs w:val="22"/>
        </w:rPr>
        <mc:AlternateContent>
          <mc:Choice Requires="wpg">
            <w:drawing>
              <wp:anchor distT="0" distB="0" distL="114300" distR="114300" simplePos="0" relativeHeight="251796480" behindDoc="0" locked="0" layoutInCell="1" allowOverlap="1" wp14:anchorId="693C0F1C" wp14:editId="401C98A3">
                <wp:simplePos x="0" y="0"/>
                <wp:positionH relativeFrom="column">
                  <wp:posOffset>631190</wp:posOffset>
                </wp:positionH>
                <wp:positionV relativeFrom="paragraph">
                  <wp:posOffset>114300</wp:posOffset>
                </wp:positionV>
                <wp:extent cx="4761330" cy="4376986"/>
                <wp:effectExtent l="0" t="0" r="1270" b="5080"/>
                <wp:wrapNone/>
                <wp:docPr id="239" name="Group 239"/>
                <wp:cNvGraphicFramePr/>
                <a:graphic xmlns:a="http://schemas.openxmlformats.org/drawingml/2006/main">
                  <a:graphicData uri="http://schemas.microsoft.com/office/word/2010/wordprocessingGroup">
                    <wpg:wgp>
                      <wpg:cNvGrpSpPr/>
                      <wpg:grpSpPr>
                        <a:xfrm>
                          <a:off x="0" y="0"/>
                          <a:ext cx="4761330" cy="4376986"/>
                          <a:chOff x="0" y="0"/>
                          <a:chExt cx="4761330" cy="4376986"/>
                        </a:xfrm>
                      </wpg:grpSpPr>
                      <wpg:grpSp>
                        <wpg:cNvPr id="238" name="Group 238"/>
                        <wpg:cNvGrpSpPr/>
                        <wpg:grpSpPr>
                          <a:xfrm>
                            <a:off x="285195" y="0"/>
                            <a:ext cx="4476135" cy="4376986"/>
                            <a:chOff x="0" y="0"/>
                            <a:chExt cx="4476135" cy="4376986"/>
                          </a:xfrm>
                        </wpg:grpSpPr>
                        <pic:pic xmlns:pic="http://schemas.openxmlformats.org/drawingml/2006/picture">
                          <pic:nvPicPr>
                            <pic:cNvPr id="234" name="Picture 234"/>
                            <pic:cNvPicPr>
                              <a:picLocks noChangeAspect="1"/>
                            </pic:cNvPicPr>
                          </pic:nvPicPr>
                          <pic:blipFill>
                            <a:blip r:embed="rId17" cstate="print">
                              <a:grayscl/>
                              <a:extLst>
                                <a:ext uri="{28A0092B-C50C-407E-A947-70E740481C1C}">
                                  <a14:useLocalDpi xmlns:a14="http://schemas.microsoft.com/office/drawing/2010/main" val="0"/>
                                </a:ext>
                              </a:extLst>
                            </a:blip>
                            <a:stretch>
                              <a:fillRect/>
                            </a:stretch>
                          </pic:blipFill>
                          <pic:spPr>
                            <a:xfrm>
                              <a:off x="0" y="0"/>
                              <a:ext cx="4055745" cy="4200525"/>
                            </a:xfrm>
                            <a:prstGeom prst="rect">
                              <a:avLst/>
                            </a:prstGeom>
                          </pic:spPr>
                        </pic:pic>
                        <wps:wsp>
                          <wps:cNvPr id="236" name="Text Box 2"/>
                          <wps:cNvSpPr txBox="1">
                            <a:spLocks noChangeArrowheads="1"/>
                          </wps:cNvSpPr>
                          <wps:spPr bwMode="auto">
                            <a:xfrm>
                              <a:off x="3536257" y="4090965"/>
                              <a:ext cx="939878" cy="286021"/>
                            </a:xfrm>
                            <a:prstGeom prst="rect">
                              <a:avLst/>
                            </a:prstGeom>
                            <a:solidFill>
                              <a:srgbClr val="FFFFFF"/>
                            </a:solidFill>
                            <a:ln w="12700">
                              <a:noFill/>
                              <a:miter lim="800000"/>
                              <a:headEnd/>
                              <a:tailEnd/>
                            </a:ln>
                          </wps:spPr>
                          <wps:txbx>
                            <w:txbxContent>
                              <w:p w14:paraId="695EF258" w14:textId="77777777" w:rsidR="00E3430B" w:rsidRPr="00F8668F" w:rsidRDefault="00E3430B" w:rsidP="00E3430B">
                                <w:pPr>
                                  <w:rPr>
                                    <w:lang w:val="en-GB"/>
                                  </w:rPr>
                                </w:pPr>
                                <w:r>
                                  <w:rPr>
                                    <w:lang w:val="en-GB"/>
                                  </w:rPr>
                                  <w:t>Time (min)</w:t>
                                </w:r>
                              </w:p>
                            </w:txbxContent>
                          </wps:txbx>
                          <wps:bodyPr rot="0" vert="horz" wrap="square" lIns="91440" tIns="45720" rIns="91440" bIns="45720" anchor="t" anchorCtr="0">
                            <a:noAutofit/>
                          </wps:bodyPr>
                        </wps:wsp>
                      </wpg:grpSp>
                      <wps:wsp>
                        <wps:cNvPr id="237" name="Text Box 2"/>
                        <wps:cNvSpPr txBox="1">
                          <a:spLocks noChangeArrowheads="1"/>
                        </wps:cNvSpPr>
                        <wps:spPr bwMode="auto">
                          <a:xfrm rot="16200000">
                            <a:off x="-444335" y="444890"/>
                            <a:ext cx="1174419" cy="285750"/>
                          </a:xfrm>
                          <a:prstGeom prst="rect">
                            <a:avLst/>
                          </a:prstGeom>
                          <a:solidFill>
                            <a:srgbClr val="FFFFFF"/>
                          </a:solidFill>
                          <a:ln w="12700">
                            <a:noFill/>
                            <a:miter lim="800000"/>
                            <a:headEnd/>
                            <a:tailEnd/>
                          </a:ln>
                        </wps:spPr>
                        <wps:txbx>
                          <w:txbxContent>
                            <w:p w14:paraId="7A841393" w14:textId="77777777" w:rsidR="00E3430B" w:rsidRPr="00F8668F" w:rsidRDefault="00E3430B" w:rsidP="00E3430B">
                              <w:pPr>
                                <w:rPr>
                                  <w:lang w:val="en-GB"/>
                                </w:rPr>
                              </w:pPr>
                              <w:r>
                                <w:rPr>
                                  <w:lang w:val="en-GB"/>
                                </w:rPr>
                                <w:t>Activity (Bq)</w:t>
                              </w:r>
                            </w:p>
                          </w:txbxContent>
                        </wps:txbx>
                        <wps:bodyPr rot="0" vert="horz" wrap="square" lIns="91440" tIns="45720" rIns="91440" bIns="45720" anchor="t" anchorCtr="0">
                          <a:noAutofit/>
                        </wps:bodyPr>
                      </wps:wsp>
                    </wpg:wgp>
                  </a:graphicData>
                </a:graphic>
              </wp:anchor>
            </w:drawing>
          </mc:Choice>
          <mc:Fallback>
            <w:pict>
              <v:group w14:anchorId="693C0F1C" id="Group 239" o:spid="_x0000_s1036" style="position:absolute;left:0;text-align:left;margin-left:49.7pt;margin-top:9pt;width:374.9pt;height:344.65pt;z-index:251796480" coordsize="47613,43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">
                <v:group id="Group 238" o:spid="_x0000_s1037" style="position:absolute;left:2851;width:44762;height:43769" coordsize="44761,4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 o:spid="_x0000_s1038" type="#_x0000_t75" style="position:absolute;width:40557;height:4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">
                    <v:imagedata r:id="rId18" o:title="" grayscale="t"/>
                  </v:shape>
                  <v:shapetype id="_x0000_t202" coordsize="21600,21600" o:spt="202" path="m,l,21600r21600,l21600,xe">
                    <v:stroke joinstyle="miter"/>
                    <v:path gradientshapeok="t" o:connecttype="rect"/>
                  </v:shapetype>
                  <v:shape id="_x0000_s1039" type="#_x0000_t202" style="position:absolute;left:35362;top:40909;width:9399;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" stroked="f" strokeweight="1pt">
                    <v:textbox>
                      <w:txbxContent>
                        <w:p w14:paraId="695EF258" w14:textId="77777777" w:rsidR="00E3430B" w:rsidRPr="00F8668F" w:rsidRDefault="00E3430B" w:rsidP="00E3430B">
                          <w:pPr>
                            <w:rPr>
                              <w:lang w:val="en-GB"/>
                            </w:rPr>
                          </w:pPr>
                          <w:r>
                            <w:rPr>
                              <w:lang w:val="en-GB"/>
                            </w:rPr>
                            <w:t>Time (min)</w:t>
                          </w:r>
                        </w:p>
                      </w:txbxContent>
                    </v:textbox>
                  </v:shape>
                </v:group>
                <v:shape id="_x0000_s1040" type="#_x0000_t202" style="position:absolute;left:-4443;top:4448;width:11744;height:2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" stroked="f" strokeweight="1pt">
                  <v:textbox>
                    <w:txbxContent>
                      <w:p w14:paraId="7A841393" w14:textId="77777777" w:rsidR="00E3430B" w:rsidRPr="00F8668F" w:rsidRDefault="00E3430B" w:rsidP="00E3430B">
                        <w:pPr>
                          <w:rPr>
                            <w:lang w:val="en-GB"/>
                          </w:rPr>
                        </w:pPr>
                        <w:r>
                          <w:rPr>
                            <w:lang w:val="en-GB"/>
                          </w:rPr>
                          <w:t>Activity (Bq)</w:t>
                        </w:r>
                      </w:p>
                    </w:txbxContent>
                  </v:textbox>
                </v:shape>
              </v:group>
            </w:pict>
          </mc:Fallback>
        </mc:AlternateContent>
      </w:r>
    </w:p>
    <w:p w14:paraId="663A2073" w14:textId="77777777" w:rsidR="00E3430B" w:rsidRDefault="00E3430B" w:rsidP="00E3430B">
      <w:pPr>
        <w:ind w:right="146"/>
        <w:jc w:val="both"/>
        <w:rPr>
          <w:rFonts w:cs="Arial"/>
          <w:szCs w:val="22"/>
        </w:rPr>
      </w:pPr>
    </w:p>
    <w:p w14:paraId="5EFBD78F" w14:textId="77777777" w:rsidR="00E3430B" w:rsidRDefault="00E3430B" w:rsidP="00E3430B">
      <w:pPr>
        <w:ind w:right="146"/>
        <w:jc w:val="both"/>
        <w:rPr>
          <w:rFonts w:cs="Arial"/>
          <w:szCs w:val="22"/>
        </w:rPr>
      </w:pPr>
    </w:p>
    <w:p w14:paraId="7E89657B" w14:textId="77777777" w:rsidR="00E3430B" w:rsidRDefault="00E3430B" w:rsidP="00E3430B">
      <w:pPr>
        <w:ind w:right="146"/>
        <w:jc w:val="both"/>
        <w:rPr>
          <w:rFonts w:cs="Arial"/>
          <w:szCs w:val="22"/>
        </w:rPr>
      </w:pPr>
    </w:p>
    <w:p w14:paraId="78072C65" w14:textId="77777777" w:rsidR="00E3430B" w:rsidRDefault="00E3430B" w:rsidP="00E3430B">
      <w:pPr>
        <w:ind w:right="146"/>
        <w:jc w:val="both"/>
        <w:rPr>
          <w:rFonts w:cs="Arial"/>
          <w:szCs w:val="22"/>
        </w:rPr>
      </w:pPr>
    </w:p>
    <w:p w14:paraId="463F23B0" w14:textId="77777777" w:rsidR="00E3430B" w:rsidRDefault="00E3430B" w:rsidP="00E3430B">
      <w:pPr>
        <w:ind w:right="146"/>
        <w:jc w:val="both"/>
        <w:rPr>
          <w:rFonts w:cs="Arial"/>
          <w:szCs w:val="22"/>
        </w:rPr>
      </w:pPr>
    </w:p>
    <w:p w14:paraId="7F4900A8" w14:textId="77777777" w:rsidR="00E3430B" w:rsidRDefault="00E3430B" w:rsidP="00E3430B">
      <w:pPr>
        <w:ind w:right="146"/>
        <w:jc w:val="both"/>
        <w:rPr>
          <w:rFonts w:cs="Arial"/>
          <w:szCs w:val="22"/>
        </w:rPr>
      </w:pPr>
    </w:p>
    <w:p w14:paraId="2EAB388D" w14:textId="77777777" w:rsidR="00E3430B" w:rsidRDefault="00E3430B" w:rsidP="00E3430B">
      <w:pPr>
        <w:ind w:right="146"/>
        <w:jc w:val="both"/>
        <w:rPr>
          <w:rFonts w:cs="Arial"/>
          <w:szCs w:val="22"/>
        </w:rPr>
      </w:pPr>
    </w:p>
    <w:p w14:paraId="79A53516" w14:textId="77777777" w:rsidR="00E3430B" w:rsidRDefault="00E3430B" w:rsidP="00E3430B">
      <w:pPr>
        <w:ind w:right="146"/>
        <w:jc w:val="both"/>
        <w:rPr>
          <w:rFonts w:cs="Arial"/>
          <w:szCs w:val="22"/>
        </w:rPr>
      </w:pPr>
    </w:p>
    <w:p w14:paraId="51F29237" w14:textId="77777777" w:rsidR="00E3430B" w:rsidRDefault="00E3430B" w:rsidP="00E3430B">
      <w:pPr>
        <w:ind w:right="146"/>
        <w:jc w:val="both"/>
        <w:rPr>
          <w:rFonts w:cs="Arial"/>
          <w:szCs w:val="22"/>
        </w:rPr>
      </w:pPr>
    </w:p>
    <w:p w14:paraId="61E02052" w14:textId="77777777" w:rsidR="00E3430B" w:rsidRDefault="00E3430B" w:rsidP="00E3430B">
      <w:pPr>
        <w:ind w:right="146"/>
        <w:jc w:val="both"/>
        <w:rPr>
          <w:rFonts w:cs="Arial"/>
          <w:szCs w:val="22"/>
        </w:rPr>
      </w:pPr>
    </w:p>
    <w:p w14:paraId="6E44C98B" w14:textId="77777777" w:rsidR="00E3430B" w:rsidRDefault="00E3430B" w:rsidP="00E3430B">
      <w:pPr>
        <w:ind w:right="146"/>
        <w:jc w:val="both"/>
        <w:rPr>
          <w:rFonts w:cs="Arial"/>
          <w:szCs w:val="22"/>
        </w:rPr>
      </w:pPr>
    </w:p>
    <w:p w14:paraId="5FF4DEF1" w14:textId="77777777" w:rsidR="00E3430B" w:rsidRDefault="00E3430B" w:rsidP="00E3430B">
      <w:pPr>
        <w:ind w:right="146"/>
        <w:jc w:val="both"/>
        <w:rPr>
          <w:rFonts w:cs="Arial"/>
          <w:szCs w:val="22"/>
        </w:rPr>
      </w:pPr>
    </w:p>
    <w:p w14:paraId="5019B0B8" w14:textId="77777777" w:rsidR="00E3430B" w:rsidRDefault="00E3430B" w:rsidP="00E3430B">
      <w:pPr>
        <w:ind w:right="146"/>
        <w:jc w:val="both"/>
        <w:rPr>
          <w:rFonts w:cs="Arial"/>
          <w:szCs w:val="22"/>
        </w:rPr>
      </w:pPr>
    </w:p>
    <w:p w14:paraId="049D75A3" w14:textId="77777777" w:rsidR="00E3430B" w:rsidRDefault="00E3430B" w:rsidP="00E3430B">
      <w:pPr>
        <w:ind w:right="146"/>
        <w:jc w:val="both"/>
        <w:rPr>
          <w:rFonts w:cs="Arial"/>
          <w:szCs w:val="22"/>
        </w:rPr>
      </w:pPr>
    </w:p>
    <w:p w14:paraId="27B6AC2F" w14:textId="77777777" w:rsidR="00E3430B" w:rsidRDefault="00E3430B" w:rsidP="00E3430B">
      <w:pPr>
        <w:ind w:right="146"/>
        <w:jc w:val="both"/>
        <w:rPr>
          <w:rFonts w:cs="Arial"/>
          <w:szCs w:val="22"/>
        </w:rPr>
      </w:pPr>
    </w:p>
    <w:p w14:paraId="25F842DE" w14:textId="77777777" w:rsidR="00E3430B" w:rsidRDefault="00E3430B" w:rsidP="00E3430B">
      <w:pPr>
        <w:ind w:right="146"/>
        <w:jc w:val="both"/>
        <w:rPr>
          <w:rFonts w:cs="Arial"/>
          <w:szCs w:val="22"/>
        </w:rPr>
      </w:pPr>
    </w:p>
    <w:p w14:paraId="402A168A" w14:textId="77777777" w:rsidR="00E3430B" w:rsidRDefault="00E3430B" w:rsidP="00E3430B">
      <w:pPr>
        <w:ind w:right="146"/>
        <w:jc w:val="both"/>
        <w:rPr>
          <w:rFonts w:cs="Arial"/>
          <w:szCs w:val="22"/>
        </w:rPr>
      </w:pPr>
    </w:p>
    <w:p w14:paraId="29AF8872" w14:textId="77777777" w:rsidR="00E3430B" w:rsidRDefault="00E3430B" w:rsidP="00E3430B">
      <w:pPr>
        <w:ind w:right="146"/>
        <w:jc w:val="both"/>
        <w:rPr>
          <w:rFonts w:cs="Arial"/>
          <w:szCs w:val="22"/>
        </w:rPr>
      </w:pPr>
    </w:p>
    <w:p w14:paraId="4E124EDC" w14:textId="77777777" w:rsidR="00E3430B" w:rsidRDefault="00E3430B" w:rsidP="00E3430B">
      <w:pPr>
        <w:ind w:right="146"/>
        <w:jc w:val="both"/>
        <w:rPr>
          <w:rFonts w:cs="Arial"/>
          <w:szCs w:val="22"/>
        </w:rPr>
      </w:pPr>
    </w:p>
    <w:p w14:paraId="2F6838C5" w14:textId="77777777" w:rsidR="00E3430B" w:rsidRDefault="00E3430B" w:rsidP="00E3430B">
      <w:pPr>
        <w:ind w:right="146"/>
        <w:jc w:val="both"/>
        <w:rPr>
          <w:rFonts w:cs="Arial"/>
          <w:szCs w:val="22"/>
        </w:rPr>
      </w:pPr>
    </w:p>
    <w:p w14:paraId="4C56B827" w14:textId="77777777" w:rsidR="00E3430B" w:rsidRDefault="00E3430B" w:rsidP="00E3430B">
      <w:pPr>
        <w:ind w:right="146"/>
        <w:jc w:val="both"/>
        <w:rPr>
          <w:rFonts w:cs="Arial"/>
          <w:szCs w:val="22"/>
        </w:rPr>
      </w:pPr>
    </w:p>
    <w:p w14:paraId="35E3A129" w14:textId="77777777" w:rsidR="00E3430B" w:rsidRDefault="00E3430B" w:rsidP="00E3430B">
      <w:pPr>
        <w:ind w:right="146"/>
        <w:jc w:val="both"/>
        <w:rPr>
          <w:rFonts w:cs="Arial"/>
          <w:szCs w:val="22"/>
        </w:rPr>
      </w:pPr>
    </w:p>
    <w:p w14:paraId="78AA786F" w14:textId="77777777" w:rsidR="00E3430B" w:rsidRDefault="00E3430B" w:rsidP="00E3430B">
      <w:pPr>
        <w:ind w:right="146"/>
        <w:jc w:val="both"/>
        <w:rPr>
          <w:rFonts w:cs="Arial"/>
          <w:szCs w:val="22"/>
        </w:rPr>
      </w:pPr>
    </w:p>
    <w:p w14:paraId="3EDB32A9" w14:textId="77777777" w:rsidR="00E3430B" w:rsidRDefault="00E3430B" w:rsidP="00E3430B">
      <w:pPr>
        <w:ind w:right="146"/>
        <w:jc w:val="both"/>
        <w:rPr>
          <w:rFonts w:cs="Arial"/>
          <w:szCs w:val="22"/>
        </w:rPr>
      </w:pPr>
    </w:p>
    <w:p w14:paraId="7A334C71" w14:textId="77777777" w:rsidR="00E3430B" w:rsidRDefault="00E3430B" w:rsidP="00E3430B">
      <w:pPr>
        <w:ind w:right="146"/>
        <w:jc w:val="both"/>
        <w:rPr>
          <w:rFonts w:cs="Arial"/>
          <w:szCs w:val="22"/>
        </w:rPr>
      </w:pPr>
    </w:p>
    <w:p w14:paraId="1D087D18" w14:textId="77777777" w:rsidR="00E3430B" w:rsidRDefault="00E3430B" w:rsidP="00E3430B">
      <w:pPr>
        <w:ind w:right="146"/>
        <w:jc w:val="both"/>
        <w:rPr>
          <w:rFonts w:cs="Arial"/>
          <w:szCs w:val="22"/>
        </w:rPr>
      </w:pPr>
    </w:p>
    <w:p w14:paraId="69B3C6E0" w14:textId="77777777" w:rsidR="00E3430B" w:rsidRDefault="00E3430B" w:rsidP="00E3430B">
      <w:pPr>
        <w:ind w:right="146"/>
        <w:jc w:val="both"/>
        <w:rPr>
          <w:rFonts w:cs="Arial"/>
          <w:szCs w:val="22"/>
        </w:rPr>
      </w:pPr>
    </w:p>
    <w:p w14:paraId="30E17251" w14:textId="77777777" w:rsidR="00E3430B" w:rsidRPr="004B6A6A" w:rsidRDefault="00E3430B" w:rsidP="00E3430B">
      <w:pPr>
        <w:pStyle w:val="ListParagraph"/>
        <w:numPr>
          <w:ilvl w:val="0"/>
          <w:numId w:val="42"/>
        </w:numPr>
        <w:ind w:left="709" w:right="146"/>
        <w:contextualSpacing/>
        <w:jc w:val="both"/>
      </w:pPr>
      <w:r w:rsidRPr="004B6A6A">
        <w:t xml:space="preserve">Making use of the graph above, determine, with two separate calculations, the average </w:t>
      </w:r>
    </w:p>
    <w:p w14:paraId="53EB5954" w14:textId="77777777" w:rsidR="00E3430B" w:rsidRPr="004B6A6A" w:rsidRDefault="00E3430B" w:rsidP="00E3430B">
      <w:pPr>
        <w:pStyle w:val="ListParagraph"/>
        <w:ind w:left="709" w:right="146"/>
        <w:jc w:val="both"/>
      </w:pPr>
      <w:r w:rsidRPr="004B6A6A">
        <w:t>half-life of the sample.</w:t>
      </w:r>
    </w:p>
    <w:p w14:paraId="06CEC56F" w14:textId="77777777" w:rsidR="00E3430B" w:rsidRDefault="00E3430B" w:rsidP="00E3430B">
      <w:pPr>
        <w:ind w:right="146"/>
        <w:jc w:val="right"/>
        <w:rPr>
          <w:rFonts w:cs="Arial"/>
          <w:szCs w:val="22"/>
        </w:rPr>
      </w:pPr>
      <w:r>
        <w:rPr>
          <w:rFonts w:cs="Arial"/>
          <w:szCs w:val="22"/>
        </w:rPr>
        <w:t>(3 marks)</w:t>
      </w:r>
    </w:p>
    <w:p w14:paraId="4578E59A" w14:textId="77777777" w:rsidR="00E3430B" w:rsidRDefault="00E3430B" w:rsidP="00E3430B">
      <w:pPr>
        <w:ind w:right="146"/>
        <w:jc w:val="right"/>
        <w:rPr>
          <w:rFonts w:cs="Arial"/>
          <w:szCs w:val="22"/>
        </w:rPr>
      </w:pPr>
    </w:p>
    <w:p w14:paraId="4A0D1A37" w14:textId="77777777" w:rsidR="00E3430B" w:rsidRDefault="00E3430B" w:rsidP="00E3430B">
      <w:pPr>
        <w:ind w:right="146"/>
        <w:rPr>
          <w:rFonts w:cs="Arial"/>
          <w:szCs w:val="22"/>
        </w:rPr>
      </w:pPr>
    </w:p>
    <w:p w14:paraId="73B37E94" w14:textId="77777777" w:rsidR="00E3430B" w:rsidRDefault="00E3430B" w:rsidP="00E3430B">
      <w:pPr>
        <w:ind w:right="146"/>
        <w:rPr>
          <w:rFonts w:cs="Arial"/>
          <w:szCs w:val="22"/>
        </w:rPr>
      </w:pPr>
    </w:p>
    <w:p w14:paraId="480BE25C" w14:textId="77777777" w:rsidR="00E3430B" w:rsidRDefault="00E3430B" w:rsidP="00E3430B">
      <w:pPr>
        <w:ind w:right="146"/>
        <w:rPr>
          <w:rFonts w:cs="Arial"/>
          <w:szCs w:val="22"/>
        </w:rPr>
      </w:pPr>
    </w:p>
    <w:p w14:paraId="0AF7C129" w14:textId="77777777" w:rsidR="00E3430B" w:rsidRDefault="00E3430B" w:rsidP="00E3430B">
      <w:pPr>
        <w:ind w:right="146"/>
        <w:rPr>
          <w:rFonts w:cs="Arial"/>
          <w:szCs w:val="22"/>
        </w:rPr>
      </w:pPr>
    </w:p>
    <w:p w14:paraId="5DB9FE49" w14:textId="77777777" w:rsidR="00E3430B" w:rsidRDefault="00E3430B" w:rsidP="00E3430B">
      <w:pPr>
        <w:ind w:right="146"/>
        <w:rPr>
          <w:rFonts w:cs="Arial"/>
          <w:szCs w:val="22"/>
        </w:rPr>
      </w:pPr>
    </w:p>
    <w:p w14:paraId="435D1FCB" w14:textId="77777777" w:rsidR="00E3430B" w:rsidRDefault="00E3430B" w:rsidP="00E3430B">
      <w:pPr>
        <w:ind w:right="146"/>
        <w:rPr>
          <w:rFonts w:cs="Arial"/>
          <w:szCs w:val="22"/>
        </w:rPr>
      </w:pPr>
    </w:p>
    <w:p w14:paraId="66999073" w14:textId="77777777" w:rsidR="00E3430B" w:rsidRDefault="00E3430B" w:rsidP="00E3430B">
      <w:pPr>
        <w:ind w:right="146"/>
        <w:rPr>
          <w:rFonts w:cs="Arial"/>
          <w:szCs w:val="22"/>
        </w:rPr>
      </w:pPr>
    </w:p>
    <w:p w14:paraId="2C478696" w14:textId="77777777" w:rsidR="00E3430B" w:rsidRDefault="00E3430B" w:rsidP="00E3430B">
      <w:pPr>
        <w:ind w:right="146"/>
        <w:rPr>
          <w:rFonts w:cs="Arial"/>
          <w:szCs w:val="22"/>
        </w:rPr>
      </w:pPr>
    </w:p>
    <w:p w14:paraId="4F02F72B" w14:textId="77777777" w:rsidR="00E3430B" w:rsidRDefault="00E3430B" w:rsidP="00E3430B">
      <w:pPr>
        <w:ind w:right="146"/>
        <w:rPr>
          <w:rFonts w:cs="Arial"/>
          <w:szCs w:val="22"/>
        </w:rPr>
      </w:pPr>
    </w:p>
    <w:p w14:paraId="3FD0FBD2" w14:textId="77777777" w:rsidR="00E3430B" w:rsidRDefault="00E3430B" w:rsidP="00E3430B">
      <w:pPr>
        <w:ind w:right="146"/>
        <w:rPr>
          <w:rFonts w:cs="Arial"/>
          <w:szCs w:val="22"/>
        </w:rPr>
      </w:pPr>
    </w:p>
    <w:p w14:paraId="4F5980E7" w14:textId="77777777" w:rsidR="00E3430B" w:rsidRPr="00936AED" w:rsidRDefault="00E3430B" w:rsidP="00E3430B">
      <w:pPr>
        <w:ind w:left="720" w:right="146" w:hanging="720"/>
        <w:rPr>
          <w:rFonts w:cs="Arial"/>
          <w:szCs w:val="22"/>
        </w:rPr>
      </w:pPr>
      <w:r>
        <w:rPr>
          <w:rFonts w:cs="Arial"/>
          <w:szCs w:val="22"/>
        </w:rPr>
        <w:t>(b)</w:t>
      </w:r>
      <w:r>
        <w:rPr>
          <w:rFonts w:cs="Arial"/>
          <w:szCs w:val="22"/>
        </w:rPr>
        <w:tab/>
        <w:t>Given the initial activity of the sample was 500 Bq, calculate the time taken for the activity to drop to 62.5 Bq.</w:t>
      </w:r>
    </w:p>
    <w:p w14:paraId="37B3010D" w14:textId="15623402" w:rsidR="00E3430B" w:rsidRDefault="00E3430B" w:rsidP="00E3430B">
      <w:pPr>
        <w:ind w:right="146"/>
        <w:jc w:val="right"/>
        <w:rPr>
          <w:rFonts w:cs="Arial"/>
          <w:szCs w:val="22"/>
        </w:rPr>
      </w:pPr>
      <w:r w:rsidRPr="00936AED">
        <w:rPr>
          <w:rFonts w:cs="Arial"/>
          <w:szCs w:val="22"/>
        </w:rPr>
        <w:t>(3 marks)</w:t>
      </w:r>
    </w:p>
    <w:p w14:paraId="7371ED57" w14:textId="74AB20C8" w:rsidR="00E3430B" w:rsidRDefault="00E3430B" w:rsidP="00E3430B">
      <w:pPr>
        <w:ind w:right="146"/>
        <w:jc w:val="right"/>
        <w:rPr>
          <w:rFonts w:cs="Arial"/>
          <w:szCs w:val="22"/>
        </w:rPr>
      </w:pPr>
    </w:p>
    <w:p w14:paraId="6415945C" w14:textId="2AE9896E" w:rsidR="00E3430B" w:rsidRDefault="00E3430B" w:rsidP="00E3430B">
      <w:pPr>
        <w:ind w:right="146"/>
        <w:jc w:val="right"/>
        <w:rPr>
          <w:rFonts w:cs="Arial"/>
          <w:szCs w:val="22"/>
        </w:rPr>
      </w:pPr>
    </w:p>
    <w:p w14:paraId="5C4A0C0A" w14:textId="42B9915F" w:rsidR="00E3430B" w:rsidRDefault="00E3430B" w:rsidP="00E3430B">
      <w:pPr>
        <w:ind w:right="146"/>
        <w:jc w:val="right"/>
        <w:rPr>
          <w:rFonts w:cs="Arial"/>
          <w:szCs w:val="22"/>
        </w:rPr>
      </w:pPr>
    </w:p>
    <w:p w14:paraId="640AC140" w14:textId="0BA4A8FE" w:rsidR="00E3430B" w:rsidRDefault="00E3430B" w:rsidP="00E3430B">
      <w:pPr>
        <w:ind w:right="146"/>
        <w:jc w:val="right"/>
        <w:rPr>
          <w:rFonts w:cs="Arial"/>
          <w:szCs w:val="22"/>
        </w:rPr>
      </w:pPr>
    </w:p>
    <w:p w14:paraId="46F3CB99" w14:textId="11D696AF" w:rsidR="00E3430B" w:rsidRDefault="00E3430B" w:rsidP="00E3430B">
      <w:pPr>
        <w:ind w:right="146"/>
        <w:jc w:val="right"/>
        <w:rPr>
          <w:rFonts w:cs="Arial"/>
          <w:szCs w:val="22"/>
        </w:rPr>
      </w:pPr>
    </w:p>
    <w:p w14:paraId="705F72D7" w14:textId="77777777" w:rsidR="00E3430B" w:rsidRDefault="00E3430B" w:rsidP="00E3430B">
      <w:pPr>
        <w:ind w:right="146"/>
        <w:jc w:val="right"/>
        <w:rPr>
          <w:rFonts w:cs="Arial"/>
          <w:szCs w:val="22"/>
        </w:rPr>
      </w:pPr>
    </w:p>
    <w:p w14:paraId="2590745F" w14:textId="31CD31A9" w:rsidR="00E3430B" w:rsidRDefault="00E3430B" w:rsidP="00E3430B">
      <w:pPr>
        <w:ind w:right="146"/>
        <w:jc w:val="right"/>
        <w:rPr>
          <w:rFonts w:cs="Arial"/>
          <w:szCs w:val="22"/>
        </w:rPr>
      </w:pPr>
    </w:p>
    <w:p w14:paraId="27F6EF5F" w14:textId="77777777" w:rsidR="00E3430B" w:rsidRPr="00936AED" w:rsidRDefault="00E3430B" w:rsidP="00E3430B">
      <w:pPr>
        <w:ind w:right="146"/>
        <w:jc w:val="right"/>
        <w:rPr>
          <w:rFonts w:cs="Arial"/>
          <w:szCs w:val="22"/>
        </w:rPr>
      </w:pPr>
    </w:p>
    <w:p w14:paraId="3AF972DF" w14:textId="77777777" w:rsidR="00F900A2" w:rsidRDefault="00F900A2" w:rsidP="00F900A2">
      <w:pPr>
        <w:spacing w:after="160" w:line="259" w:lineRule="auto"/>
        <w:rPr>
          <w:b/>
        </w:rPr>
      </w:pPr>
      <w:r>
        <w:rPr>
          <w:b/>
        </w:rPr>
        <w:lastRenderedPageBreak/>
        <w:t>Question 10</w:t>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Pr>
          <w:b/>
        </w:rPr>
        <w:t>(6</w:t>
      </w:r>
      <w:r w:rsidRPr="00EA353E">
        <w:rPr>
          <w:b/>
        </w:rPr>
        <w:t xml:space="preserve"> marks)</w:t>
      </w:r>
    </w:p>
    <w:p w14:paraId="0EB8A3C4" w14:textId="77777777" w:rsidR="00F900A2" w:rsidRPr="00150DB7" w:rsidRDefault="00F900A2" w:rsidP="00F900A2">
      <w:pPr>
        <w:rPr>
          <w:rFonts w:cs="Arial"/>
        </w:rPr>
      </w:pPr>
      <w:r w:rsidRPr="00150DB7">
        <w:rPr>
          <w:rFonts w:cs="Arial"/>
        </w:rPr>
        <w:t xml:space="preserve">Water is being heated in a metal pan </w:t>
      </w:r>
      <w:r>
        <w:rPr>
          <w:rFonts w:cs="Arial"/>
        </w:rPr>
        <w:t>on</w:t>
      </w:r>
      <w:r w:rsidRPr="00150DB7">
        <w:rPr>
          <w:rFonts w:cs="Arial"/>
        </w:rPr>
        <w:t xml:space="preserve"> a</w:t>
      </w:r>
      <w:r>
        <w:rPr>
          <w:rFonts w:cs="Arial"/>
        </w:rPr>
        <w:t>n</w:t>
      </w:r>
      <w:r w:rsidRPr="00150DB7">
        <w:rPr>
          <w:rFonts w:cs="Arial"/>
        </w:rPr>
        <w:t xml:space="preserve"> </w:t>
      </w:r>
      <w:r>
        <w:rPr>
          <w:rFonts w:cs="Arial"/>
        </w:rPr>
        <w:t>electric heating element</w:t>
      </w:r>
      <w:r w:rsidRPr="00150DB7">
        <w:rPr>
          <w:rFonts w:cs="Arial"/>
        </w:rPr>
        <w:t xml:space="preserve"> as shown below. The handle for the pan is covered in hard plastic. </w:t>
      </w:r>
    </w:p>
    <w:p w14:paraId="5C6F4602" w14:textId="77777777" w:rsidR="00F900A2" w:rsidRDefault="00F900A2" w:rsidP="00F900A2">
      <w:r>
        <w:rPr>
          <w:noProof/>
        </w:rPr>
        <mc:AlternateContent>
          <mc:Choice Requires="wps">
            <w:drawing>
              <wp:anchor distT="0" distB="0" distL="114300" distR="114300" simplePos="0" relativeHeight="251675648" behindDoc="0" locked="0" layoutInCell="1" allowOverlap="1" wp14:anchorId="24D9D631" wp14:editId="53FAD830">
                <wp:simplePos x="0" y="0"/>
                <wp:positionH relativeFrom="column">
                  <wp:posOffset>844550</wp:posOffset>
                </wp:positionH>
                <wp:positionV relativeFrom="paragraph">
                  <wp:posOffset>1021716</wp:posOffset>
                </wp:positionV>
                <wp:extent cx="952500" cy="45719"/>
                <wp:effectExtent l="0" t="38100" r="38100" b="88265"/>
                <wp:wrapNone/>
                <wp:docPr id="14" name="Straight Arrow Connector 14"/>
                <wp:cNvGraphicFramePr/>
                <a:graphic xmlns:a="http://schemas.openxmlformats.org/drawingml/2006/main">
                  <a:graphicData uri="http://schemas.microsoft.com/office/word/2010/wordprocessingShape">
                    <wps:wsp>
                      <wps:cNvCnPr/>
                      <wps:spPr>
                        <a:xfrm>
                          <a:off x="0" y="0"/>
                          <a:ext cx="952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EAB1F" id="Straight Arrow Connector 14" o:spid="_x0000_s1026" type="#_x0000_t32" style="position:absolute;margin-left:66.5pt;margin-top:80.45pt;width: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74624" behindDoc="0" locked="0" layoutInCell="1" allowOverlap="1" wp14:anchorId="594480BA" wp14:editId="340B50DD">
                <wp:simplePos x="0" y="0"/>
                <wp:positionH relativeFrom="column">
                  <wp:posOffset>215900</wp:posOffset>
                </wp:positionH>
                <wp:positionV relativeFrom="paragraph">
                  <wp:posOffset>870585</wp:posOffset>
                </wp:positionV>
                <wp:extent cx="590550" cy="27305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73050"/>
                        </a:xfrm>
                        <a:prstGeom prst="rect">
                          <a:avLst/>
                        </a:prstGeom>
                        <a:solidFill>
                          <a:srgbClr val="FFFFFF"/>
                        </a:solidFill>
                        <a:ln w="9525">
                          <a:noFill/>
                          <a:miter lim="800000"/>
                          <a:headEnd/>
                          <a:tailEnd/>
                        </a:ln>
                      </wps:spPr>
                      <wps:txbx>
                        <w:txbxContent>
                          <w:p w14:paraId="4E01C4D7" w14:textId="77777777" w:rsidR="00F900A2" w:rsidRPr="00150DB7" w:rsidRDefault="00F900A2" w:rsidP="00F900A2">
                            <w:pPr>
                              <w:rPr>
                                <w:rFonts w:cs="Arial"/>
                              </w:rPr>
                            </w:pPr>
                            <w:r>
                              <w:rPr>
                                <w:rFonts w:cs="Arial"/>
                              </w:rPr>
                              <w:t>Water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480BA" id="_x0000_s1041" type="#_x0000_t202" style="position:absolute;margin-left:17pt;margin-top:68.55pt;width:46.5pt;height:21.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" stroked="f">
                <v:textbox>
                  <w:txbxContent>
                    <w:p w14:paraId="4E01C4D7" w14:textId="77777777" w:rsidR="00F900A2" w:rsidRPr="00150DB7" w:rsidRDefault="00F900A2" w:rsidP="00F900A2">
                      <w:pPr>
                        <w:rPr>
                          <w:rFonts w:cs="Arial"/>
                        </w:rPr>
                      </w:pPr>
                      <w:r>
                        <w:rPr>
                          <w:rFonts w:cs="Arial"/>
                        </w:rPr>
                        <w:t>Water</w:t>
                      </w:r>
                    </w:p>
                  </w:txbxContent>
                </v:textbox>
                <w10:wrap type="square"/>
              </v:shape>
            </w:pict>
          </mc:Fallback>
        </mc:AlternateContent>
      </w:r>
      <w:r>
        <w:rPr>
          <w:noProof/>
        </w:rPr>
        <mc:AlternateContent>
          <mc:Choice Requires="wps">
            <w:drawing>
              <wp:anchor distT="45720" distB="45720" distL="114300" distR="114300" simplePos="0" relativeHeight="251672576" behindDoc="0" locked="0" layoutInCell="1" allowOverlap="1" wp14:anchorId="3129FA57" wp14:editId="32759D18">
                <wp:simplePos x="0" y="0"/>
                <wp:positionH relativeFrom="column">
                  <wp:posOffset>215900</wp:posOffset>
                </wp:positionH>
                <wp:positionV relativeFrom="paragraph">
                  <wp:posOffset>318135</wp:posOffset>
                </wp:positionV>
                <wp:extent cx="838200" cy="27305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3050"/>
                        </a:xfrm>
                        <a:prstGeom prst="rect">
                          <a:avLst/>
                        </a:prstGeom>
                        <a:solidFill>
                          <a:srgbClr val="FFFFFF"/>
                        </a:solidFill>
                        <a:ln w="9525">
                          <a:noFill/>
                          <a:miter lim="800000"/>
                          <a:headEnd/>
                          <a:tailEnd/>
                        </a:ln>
                      </wps:spPr>
                      <wps:txbx>
                        <w:txbxContent>
                          <w:p w14:paraId="72727A80" w14:textId="77777777" w:rsidR="00F900A2" w:rsidRPr="00150DB7" w:rsidRDefault="00F900A2" w:rsidP="00F900A2">
                            <w:pPr>
                              <w:rPr>
                                <w:rFonts w:cs="Arial"/>
                              </w:rPr>
                            </w:pPr>
                            <w:r>
                              <w:rPr>
                                <w:rFonts w:cs="Arial"/>
                              </w:rPr>
                              <w:t>Metal pan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9FA57" id="_x0000_s1042" type="#_x0000_t202" style="position:absolute;margin-left:17pt;margin-top:25.05pt;width:66pt;height:21.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" stroked="f">
                <v:textbox>
                  <w:txbxContent>
                    <w:p w14:paraId="72727A80" w14:textId="77777777" w:rsidR="00F900A2" w:rsidRPr="00150DB7" w:rsidRDefault="00F900A2" w:rsidP="00F900A2">
                      <w:pPr>
                        <w:rPr>
                          <w:rFonts w:cs="Arial"/>
                        </w:rPr>
                      </w:pPr>
                      <w:r>
                        <w:rPr>
                          <w:rFonts w:cs="Arial"/>
                        </w:rPr>
                        <w:t>Metal pan</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6518721D" wp14:editId="75DEBEEA">
                <wp:simplePos x="0" y="0"/>
                <wp:positionH relativeFrom="column">
                  <wp:posOffset>1022350</wp:posOffset>
                </wp:positionH>
                <wp:positionV relativeFrom="paragraph">
                  <wp:posOffset>457835</wp:posOffset>
                </wp:positionV>
                <wp:extent cx="463550" cy="0"/>
                <wp:effectExtent l="0" t="76200" r="12700" b="95250"/>
                <wp:wrapNone/>
                <wp:docPr id="12" name="Straight Arrow Connector 12"/>
                <wp:cNvGraphicFramePr/>
                <a:graphic xmlns:a="http://schemas.openxmlformats.org/drawingml/2006/main">
                  <a:graphicData uri="http://schemas.microsoft.com/office/word/2010/wordprocessingShape">
                    <wps:wsp>
                      <wps:cNvCnPr/>
                      <wps:spPr>
                        <a:xfrm>
                          <a:off x="0" y="0"/>
                          <a:ext cx="4635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93140" id="Straight Arrow Connector 12" o:spid="_x0000_s1026" type="#_x0000_t32" style="position:absolute;margin-left:80.5pt;margin-top:36.05pt;width:36.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70528" behindDoc="0" locked="0" layoutInCell="1" allowOverlap="1" wp14:anchorId="7D4F04ED" wp14:editId="5B7CE3EB">
                <wp:simplePos x="0" y="0"/>
                <wp:positionH relativeFrom="column">
                  <wp:posOffset>3632200</wp:posOffset>
                </wp:positionH>
                <wp:positionV relativeFrom="paragraph">
                  <wp:posOffset>121285</wp:posOffset>
                </wp:positionV>
                <wp:extent cx="635000" cy="27305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273050"/>
                        </a:xfrm>
                        <a:prstGeom prst="rect">
                          <a:avLst/>
                        </a:prstGeom>
                        <a:solidFill>
                          <a:srgbClr val="FFFFFF"/>
                        </a:solidFill>
                        <a:ln w="9525">
                          <a:noFill/>
                          <a:miter lim="800000"/>
                          <a:headEnd/>
                          <a:tailEnd/>
                        </a:ln>
                      </wps:spPr>
                      <wps:txbx>
                        <w:txbxContent>
                          <w:p w14:paraId="1FEE6A2E" w14:textId="77777777" w:rsidR="00F900A2" w:rsidRPr="00150DB7" w:rsidRDefault="00F900A2" w:rsidP="00F900A2">
                            <w:pPr>
                              <w:rPr>
                                <w:rFonts w:cs="Arial"/>
                              </w:rPr>
                            </w:pPr>
                            <w:r w:rsidRPr="00150DB7">
                              <w:rPr>
                                <w:rFonts w:cs="Arial"/>
                              </w:rPr>
                              <w:t>Handle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F04ED" id="_x0000_s1043" type="#_x0000_t202" style="position:absolute;margin-left:286pt;margin-top:9.55pt;width:50pt;height:2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" stroked="f">
                <v:textbox>
                  <w:txbxContent>
                    <w:p w14:paraId="1FEE6A2E" w14:textId="77777777" w:rsidR="00F900A2" w:rsidRPr="00150DB7" w:rsidRDefault="00F900A2" w:rsidP="00F900A2">
                      <w:pPr>
                        <w:rPr>
                          <w:rFonts w:cs="Arial"/>
                        </w:rPr>
                      </w:pPr>
                      <w:r w:rsidRPr="00150DB7">
                        <w:rPr>
                          <w:rFonts w:cs="Arial"/>
                        </w:rPr>
                        <w:t>Handle</w:t>
                      </w: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614096E5" wp14:editId="05E9B7F2">
                <wp:simplePos x="0" y="0"/>
                <wp:positionH relativeFrom="column">
                  <wp:posOffset>2971800</wp:posOffset>
                </wp:positionH>
                <wp:positionV relativeFrom="paragraph">
                  <wp:posOffset>457200</wp:posOffset>
                </wp:positionV>
                <wp:extent cx="1371600" cy="1143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371600" cy="114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B984C" id="Rectangle 5" o:spid="_x0000_s1026" style="position:absolute;margin-left:234pt;margin-top:36pt;width:108pt;height: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" fillcolor="black [3213]" strokecolor="black [3213]" strokeweight="1pt"/>
            </w:pict>
          </mc:Fallback>
        </mc:AlternateContent>
      </w:r>
      <w:r>
        <w:rPr>
          <w:noProof/>
        </w:rPr>
        <mc:AlternateContent>
          <mc:Choice Requires="wps">
            <w:drawing>
              <wp:anchor distT="0" distB="0" distL="114300" distR="114300" simplePos="0" relativeHeight="251669504" behindDoc="0" locked="0" layoutInCell="1" allowOverlap="1" wp14:anchorId="72426FD7" wp14:editId="79C97C65">
                <wp:simplePos x="0" y="0"/>
                <wp:positionH relativeFrom="column">
                  <wp:posOffset>1485900</wp:posOffset>
                </wp:positionH>
                <wp:positionV relativeFrom="paragraph">
                  <wp:posOffset>616585</wp:posOffset>
                </wp:positionV>
                <wp:extent cx="1485900" cy="8001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1485900" cy="800100"/>
                        </a:xfrm>
                        <a:prstGeom prst="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82366" id="Rectangle 9" o:spid="_x0000_s1026" style="position:absolute;margin-left:117pt;margin-top:48.55pt;width:117pt;height:6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" fillcolor="#d5dce4 [671]" strokecolor="black [3213]" strokeweight="1pt"/>
            </w:pict>
          </mc:Fallback>
        </mc:AlternateContent>
      </w:r>
      <w:r>
        <w:rPr>
          <w:noProof/>
        </w:rPr>
        <mc:AlternateContent>
          <mc:Choice Requires="wps">
            <w:drawing>
              <wp:anchor distT="0" distB="0" distL="114300" distR="114300" simplePos="0" relativeHeight="251668480" behindDoc="0" locked="0" layoutInCell="1" allowOverlap="1" wp14:anchorId="41B6211B" wp14:editId="0320F0BD">
                <wp:simplePos x="0" y="0"/>
                <wp:positionH relativeFrom="column">
                  <wp:posOffset>1485900</wp:posOffset>
                </wp:positionH>
                <wp:positionV relativeFrom="paragraph">
                  <wp:posOffset>273685</wp:posOffset>
                </wp:positionV>
                <wp:extent cx="0" cy="114300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0" cy="1143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E1DBA2" id="Straight Connector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17pt,21.55pt" to="117pt,1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" strokecolor="black [3213]" strokeweight="1.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21C033AA" wp14:editId="658AD2A8">
                <wp:simplePos x="0" y="0"/>
                <wp:positionH relativeFrom="column">
                  <wp:posOffset>1485900</wp:posOffset>
                </wp:positionH>
                <wp:positionV relativeFrom="paragraph">
                  <wp:posOffset>1416685</wp:posOffset>
                </wp:positionV>
                <wp:extent cx="1485900" cy="0"/>
                <wp:effectExtent l="0" t="0" r="19050" b="19050"/>
                <wp:wrapNone/>
                <wp:docPr id="7" name="Straight Connector 7"/>
                <wp:cNvGraphicFramePr/>
                <a:graphic xmlns:a="http://schemas.openxmlformats.org/drawingml/2006/main">
                  <a:graphicData uri="http://schemas.microsoft.com/office/word/2010/wordprocessingShape">
                    <wps:wsp>
                      <wps:cNvCnPr/>
                      <wps:spPr>
                        <a:xfrm flipH="1">
                          <a:off x="0" y="0"/>
                          <a:ext cx="1485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59E78D" id="Straight Connector 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17pt,111.55pt" to="234pt,1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" strokecolor="black [3213]" strokeweight="1.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9C055F8" wp14:editId="02AEC3E5">
                <wp:simplePos x="0" y="0"/>
                <wp:positionH relativeFrom="column">
                  <wp:posOffset>2971800</wp:posOffset>
                </wp:positionH>
                <wp:positionV relativeFrom="paragraph">
                  <wp:posOffset>273685</wp:posOffset>
                </wp:positionV>
                <wp:extent cx="0" cy="114300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0" cy="1143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3FF031"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34pt,21.55pt" to="234pt,1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" strokecolor="black [3213]" strokeweight="1.5pt">
                <v:stroke joinstyle="miter"/>
              </v:line>
            </w:pict>
          </mc:Fallback>
        </mc:AlternateContent>
      </w:r>
    </w:p>
    <w:p w14:paraId="33DD9039" w14:textId="77777777" w:rsidR="00F900A2" w:rsidRPr="00150DB7" w:rsidRDefault="00F900A2" w:rsidP="00F900A2"/>
    <w:p w14:paraId="55F297D9" w14:textId="77777777" w:rsidR="00F900A2" w:rsidRPr="00150DB7" w:rsidRDefault="00F900A2" w:rsidP="00F900A2"/>
    <w:p w14:paraId="56B84210" w14:textId="77777777" w:rsidR="00F900A2" w:rsidRPr="00150DB7" w:rsidRDefault="00F900A2" w:rsidP="00F900A2"/>
    <w:p w14:paraId="75CB3EAB" w14:textId="77777777" w:rsidR="00F900A2" w:rsidRPr="00150DB7" w:rsidRDefault="00F900A2" w:rsidP="00F900A2"/>
    <w:p w14:paraId="113024AE" w14:textId="77777777" w:rsidR="00F900A2" w:rsidRPr="00150DB7" w:rsidRDefault="00F900A2" w:rsidP="00F900A2"/>
    <w:p w14:paraId="7EFBD2BE" w14:textId="77777777" w:rsidR="00F900A2" w:rsidRDefault="00F900A2" w:rsidP="00F900A2"/>
    <w:p w14:paraId="1DD0B152" w14:textId="77777777" w:rsidR="00F900A2" w:rsidRDefault="00F900A2" w:rsidP="00F900A2"/>
    <w:p w14:paraId="6A2F58A6" w14:textId="77777777" w:rsidR="00F900A2" w:rsidRDefault="00F900A2" w:rsidP="00F900A2"/>
    <w:p w14:paraId="3568CB8C" w14:textId="77777777" w:rsidR="00F900A2" w:rsidRDefault="00F900A2" w:rsidP="00F900A2">
      <w:r>
        <w:rPr>
          <w:noProof/>
        </w:rPr>
        <mc:AlternateContent>
          <mc:Choice Requires="wps">
            <w:drawing>
              <wp:anchor distT="45720" distB="45720" distL="114300" distR="114300" simplePos="0" relativeHeight="251671552" behindDoc="0" locked="0" layoutInCell="1" allowOverlap="1" wp14:anchorId="059DCF88" wp14:editId="122F55C0">
                <wp:simplePos x="0" y="0"/>
                <wp:positionH relativeFrom="column">
                  <wp:posOffset>1337310</wp:posOffset>
                </wp:positionH>
                <wp:positionV relativeFrom="paragraph">
                  <wp:posOffset>69850</wp:posOffset>
                </wp:positionV>
                <wp:extent cx="1790700" cy="27305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273050"/>
                        </a:xfrm>
                        <a:prstGeom prst="rect">
                          <a:avLst/>
                        </a:prstGeom>
                        <a:solidFill>
                          <a:srgbClr val="FFFFFF"/>
                        </a:solidFill>
                        <a:ln w="9525">
                          <a:noFill/>
                          <a:miter lim="800000"/>
                          <a:headEnd/>
                          <a:tailEnd/>
                        </a:ln>
                      </wps:spPr>
                      <wps:txbx>
                        <w:txbxContent>
                          <w:p w14:paraId="05ED9859" w14:textId="77777777" w:rsidR="00F900A2" w:rsidRPr="00150DB7" w:rsidRDefault="00F900A2" w:rsidP="00F900A2">
                            <w:pPr>
                              <w:rPr>
                                <w:rFonts w:cs="Arial"/>
                              </w:rPr>
                            </w:pPr>
                            <w:r>
                              <w:rPr>
                                <w:rFonts w:cs="Arial"/>
                              </w:rPr>
                              <w:t>Electric heating element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DCF88" id="_x0000_s1044" type="#_x0000_t202" style="position:absolute;margin-left:105.3pt;margin-top:5.5pt;width:141pt;height:21.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" stroked="f">
                <v:textbox>
                  <w:txbxContent>
                    <w:p w14:paraId="05ED9859" w14:textId="77777777" w:rsidR="00F900A2" w:rsidRPr="00150DB7" w:rsidRDefault="00F900A2" w:rsidP="00F900A2">
                      <w:pPr>
                        <w:rPr>
                          <w:rFonts w:cs="Arial"/>
                        </w:rPr>
                      </w:pPr>
                      <w:r>
                        <w:rPr>
                          <w:rFonts w:cs="Arial"/>
                        </w:rPr>
                        <w:t>Electric heating element</w:t>
                      </w:r>
                    </w:p>
                  </w:txbxContent>
                </v:textbox>
                <w10:wrap type="square"/>
              </v:shape>
            </w:pict>
          </mc:Fallback>
        </mc:AlternateContent>
      </w:r>
    </w:p>
    <w:p w14:paraId="10557B46" w14:textId="77777777" w:rsidR="00F900A2" w:rsidRDefault="00F900A2" w:rsidP="00F900A2"/>
    <w:p w14:paraId="3A66F5DC" w14:textId="77777777" w:rsidR="00F900A2" w:rsidRDefault="00F900A2" w:rsidP="00F900A2"/>
    <w:p w14:paraId="1AF2D310" w14:textId="77777777" w:rsidR="00F900A2" w:rsidRDefault="00F900A2" w:rsidP="00F900A2">
      <w:pPr>
        <w:pStyle w:val="ListParagraph"/>
        <w:numPr>
          <w:ilvl w:val="0"/>
          <w:numId w:val="31"/>
        </w:numPr>
        <w:spacing w:after="160" w:line="259" w:lineRule="auto"/>
        <w:ind w:hanging="720"/>
        <w:contextualSpacing/>
      </w:pPr>
      <w:bookmarkStart w:id="6" w:name="_Hlk95122469"/>
      <w:r>
        <w:t>State the form of heat transfer that is primarily responsible for the electric heating element initially heating</w:t>
      </w:r>
      <w:r w:rsidRPr="00150DB7">
        <w:t xml:space="preserve"> the water.</w:t>
      </w:r>
    </w:p>
    <w:bookmarkEnd w:id="6"/>
    <w:p w14:paraId="7097D3FE" w14:textId="77777777" w:rsidR="00F900A2" w:rsidRDefault="00F900A2" w:rsidP="00F900A2">
      <w:pPr>
        <w:pStyle w:val="ListParagraph"/>
        <w:jc w:val="right"/>
      </w:pPr>
      <w:r>
        <w:t xml:space="preserve"> (1 mark)</w:t>
      </w:r>
    </w:p>
    <w:p w14:paraId="0BACA68C" w14:textId="77777777" w:rsidR="00F900A2" w:rsidRDefault="00F900A2" w:rsidP="00F900A2">
      <w:pPr>
        <w:pStyle w:val="ListParagraph"/>
        <w:jc w:val="right"/>
      </w:pPr>
    </w:p>
    <w:p w14:paraId="797DF24B" w14:textId="77777777" w:rsidR="00F900A2" w:rsidRDefault="00F900A2" w:rsidP="00F900A2">
      <w:pPr>
        <w:pStyle w:val="ListParagraph"/>
      </w:pPr>
      <w:r>
        <w:tab/>
        <w:t>________________________________________________________________________</w:t>
      </w:r>
    </w:p>
    <w:p w14:paraId="6FC5123E" w14:textId="77777777" w:rsidR="00F900A2" w:rsidRDefault="00F900A2" w:rsidP="00F900A2">
      <w:pPr>
        <w:pStyle w:val="ListParagraph"/>
        <w:jc w:val="right"/>
      </w:pPr>
    </w:p>
    <w:p w14:paraId="7659BD0C" w14:textId="77777777" w:rsidR="00F900A2" w:rsidRDefault="00F900A2" w:rsidP="00F900A2">
      <w:pPr>
        <w:pStyle w:val="ListParagraph"/>
        <w:jc w:val="right"/>
      </w:pPr>
    </w:p>
    <w:p w14:paraId="6BB65E2F" w14:textId="77777777" w:rsidR="00F900A2" w:rsidRDefault="00F900A2" w:rsidP="00F900A2">
      <w:pPr>
        <w:pStyle w:val="ListParagraph"/>
        <w:numPr>
          <w:ilvl w:val="0"/>
          <w:numId w:val="31"/>
        </w:numPr>
        <w:spacing w:after="160" w:line="259" w:lineRule="auto"/>
        <w:ind w:hanging="720"/>
        <w:contextualSpacing/>
      </w:pPr>
      <w:r>
        <w:t xml:space="preserve">In terms of heat transfer, explain why the handle of the pan is made of plastic. </w:t>
      </w:r>
    </w:p>
    <w:p w14:paraId="4E480F69" w14:textId="77777777" w:rsidR="00F900A2" w:rsidRDefault="00F900A2" w:rsidP="00F900A2">
      <w:pPr>
        <w:pStyle w:val="ListParagraph"/>
        <w:jc w:val="right"/>
      </w:pPr>
      <w:r>
        <w:t>(2 marks)</w:t>
      </w:r>
    </w:p>
    <w:p w14:paraId="3D83FCFF" w14:textId="77777777" w:rsidR="00F900A2" w:rsidRDefault="00F900A2" w:rsidP="00F900A2">
      <w:pPr>
        <w:pStyle w:val="ListParagraph"/>
        <w:jc w:val="right"/>
      </w:pPr>
    </w:p>
    <w:p w14:paraId="0B8D91EA" w14:textId="77777777" w:rsidR="00F900A2" w:rsidRDefault="00F900A2" w:rsidP="00F900A2">
      <w:pPr>
        <w:pStyle w:val="ListParagraph"/>
        <w:spacing w:line="480" w:lineRule="auto"/>
      </w:pPr>
      <w:r>
        <w:tab/>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123783A" w14:textId="77777777" w:rsidR="00F900A2" w:rsidRPr="006B7B96" w:rsidRDefault="00F900A2" w:rsidP="00F900A2">
      <w:pPr>
        <w:pStyle w:val="ListParagraph"/>
        <w:numPr>
          <w:ilvl w:val="0"/>
          <w:numId w:val="31"/>
        </w:numPr>
        <w:spacing w:after="160" w:line="259" w:lineRule="auto"/>
        <w:ind w:hanging="720"/>
      </w:pPr>
      <w:r>
        <w:t xml:space="preserve">It is found that placing a lid over the pan allows the temperature of the water to rise more quickly. In terms of heat transfer, explain why this is the case. </w:t>
      </w:r>
    </w:p>
    <w:p w14:paraId="58C82814" w14:textId="77777777" w:rsidR="00F900A2" w:rsidRDefault="00F900A2" w:rsidP="00F900A2">
      <w:pPr>
        <w:pStyle w:val="ListParagraph"/>
        <w:jc w:val="right"/>
      </w:pPr>
      <w:r>
        <w:t>(3</w:t>
      </w:r>
      <w:r w:rsidRPr="006068BD">
        <w:t xml:space="preserve"> </w:t>
      </w:r>
      <w:r>
        <w:t>marks)</w:t>
      </w:r>
    </w:p>
    <w:p w14:paraId="11B66D65" w14:textId="77777777" w:rsidR="00F900A2" w:rsidRDefault="00F900A2" w:rsidP="00F900A2">
      <w:pPr>
        <w:pStyle w:val="ListParagraph"/>
        <w:jc w:val="right"/>
      </w:pPr>
    </w:p>
    <w:p w14:paraId="1E8F8546" w14:textId="77777777" w:rsidR="00F900A2" w:rsidRDefault="00F900A2" w:rsidP="00F900A2">
      <w:pPr>
        <w:pStyle w:val="ListParagraph"/>
        <w:spacing w:line="480" w:lineRule="auto"/>
        <w:ind w:firstLine="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DA62FD" w14:textId="63437C14" w:rsidR="00E3430B" w:rsidRPr="00D20B51" w:rsidRDefault="00E3430B" w:rsidP="00D20B51">
      <w:pPr>
        <w:spacing w:after="160" w:line="259" w:lineRule="auto"/>
      </w:pPr>
    </w:p>
    <w:p w14:paraId="5707244D" w14:textId="48087FE7" w:rsidR="00E3430B" w:rsidRDefault="00E3430B" w:rsidP="00E3430B">
      <w:pPr>
        <w:ind w:right="146"/>
        <w:jc w:val="both"/>
        <w:rPr>
          <w:rFonts w:cs="Arial"/>
          <w:bCs/>
          <w:szCs w:val="22"/>
        </w:rPr>
      </w:pPr>
    </w:p>
    <w:p w14:paraId="091FAA45" w14:textId="1ED3DB61" w:rsidR="00E3430B" w:rsidRDefault="00E3430B" w:rsidP="00E3430B">
      <w:pPr>
        <w:ind w:right="146"/>
        <w:jc w:val="both"/>
        <w:rPr>
          <w:rFonts w:cs="Arial"/>
          <w:bCs/>
          <w:szCs w:val="22"/>
        </w:rPr>
      </w:pPr>
    </w:p>
    <w:p w14:paraId="4093E890" w14:textId="054DAB5E" w:rsidR="00E3430B" w:rsidRDefault="00E3430B" w:rsidP="00E3430B">
      <w:pPr>
        <w:ind w:right="146"/>
        <w:jc w:val="both"/>
        <w:rPr>
          <w:rFonts w:cs="Arial"/>
          <w:bCs/>
          <w:szCs w:val="22"/>
        </w:rPr>
      </w:pPr>
    </w:p>
    <w:p w14:paraId="0FB3DA77" w14:textId="01D0CC3E" w:rsidR="00E3430B" w:rsidRDefault="00E3430B" w:rsidP="00E3430B">
      <w:pPr>
        <w:ind w:right="146"/>
        <w:jc w:val="both"/>
        <w:rPr>
          <w:rFonts w:cs="Arial"/>
          <w:bCs/>
          <w:szCs w:val="22"/>
        </w:rPr>
      </w:pPr>
    </w:p>
    <w:p w14:paraId="4238252A" w14:textId="7EF69067" w:rsidR="00E3430B" w:rsidRDefault="00E3430B" w:rsidP="00E3430B">
      <w:pPr>
        <w:ind w:right="146"/>
        <w:jc w:val="both"/>
        <w:rPr>
          <w:rFonts w:cs="Arial"/>
          <w:bCs/>
          <w:szCs w:val="22"/>
        </w:rPr>
      </w:pPr>
    </w:p>
    <w:p w14:paraId="540EAF96" w14:textId="5272E42F" w:rsidR="00E3430B" w:rsidRDefault="00E3430B" w:rsidP="00E3430B">
      <w:pPr>
        <w:ind w:right="146"/>
        <w:jc w:val="both"/>
        <w:rPr>
          <w:rFonts w:cs="Arial"/>
          <w:bCs/>
          <w:szCs w:val="22"/>
        </w:rPr>
      </w:pPr>
    </w:p>
    <w:p w14:paraId="1CA8BEFC" w14:textId="10B39035" w:rsidR="00E3430B" w:rsidRDefault="00E3430B" w:rsidP="00E3430B">
      <w:pPr>
        <w:ind w:right="146"/>
        <w:jc w:val="both"/>
        <w:rPr>
          <w:rFonts w:cs="Arial"/>
          <w:bCs/>
          <w:szCs w:val="22"/>
        </w:rPr>
      </w:pPr>
    </w:p>
    <w:p w14:paraId="53AFFFBE" w14:textId="21F30899" w:rsidR="00E3430B" w:rsidRDefault="00E3430B" w:rsidP="00E3430B">
      <w:pPr>
        <w:ind w:right="146"/>
        <w:jc w:val="both"/>
        <w:rPr>
          <w:rFonts w:cs="Arial"/>
          <w:bCs/>
          <w:szCs w:val="22"/>
        </w:rPr>
      </w:pPr>
    </w:p>
    <w:p w14:paraId="039D90A1" w14:textId="4EC2290F" w:rsidR="00E3430B" w:rsidRDefault="00E3430B" w:rsidP="00E3430B">
      <w:pPr>
        <w:ind w:right="146"/>
        <w:jc w:val="both"/>
        <w:rPr>
          <w:rFonts w:cs="Arial"/>
          <w:bCs/>
          <w:szCs w:val="22"/>
        </w:rPr>
      </w:pPr>
    </w:p>
    <w:p w14:paraId="09AE039D" w14:textId="73CD455F" w:rsidR="00E3430B" w:rsidRDefault="00E3430B" w:rsidP="00E3430B">
      <w:pPr>
        <w:ind w:right="146"/>
        <w:jc w:val="both"/>
        <w:rPr>
          <w:rFonts w:cs="Arial"/>
          <w:bCs/>
          <w:szCs w:val="22"/>
        </w:rPr>
      </w:pPr>
    </w:p>
    <w:p w14:paraId="24EB3537" w14:textId="6E654170" w:rsidR="00E3430B" w:rsidRDefault="00E3430B" w:rsidP="00E3430B">
      <w:pPr>
        <w:ind w:right="146"/>
        <w:jc w:val="both"/>
        <w:rPr>
          <w:rFonts w:cs="Arial"/>
          <w:bCs/>
          <w:szCs w:val="22"/>
        </w:rPr>
      </w:pPr>
    </w:p>
    <w:p w14:paraId="3D8C6A50" w14:textId="4ED74605" w:rsidR="00E3430B" w:rsidRDefault="00E3430B" w:rsidP="00E3430B">
      <w:pPr>
        <w:ind w:right="146"/>
        <w:jc w:val="both"/>
        <w:rPr>
          <w:rFonts w:cs="Arial"/>
          <w:bCs/>
          <w:szCs w:val="22"/>
        </w:rPr>
      </w:pPr>
    </w:p>
    <w:p w14:paraId="33A6082E" w14:textId="0394A8CD" w:rsidR="00E3430B" w:rsidRDefault="00E3430B" w:rsidP="00E3430B">
      <w:pPr>
        <w:ind w:right="146"/>
        <w:jc w:val="both"/>
        <w:rPr>
          <w:rFonts w:cs="Arial"/>
          <w:bCs/>
          <w:szCs w:val="22"/>
        </w:rPr>
      </w:pPr>
    </w:p>
    <w:p w14:paraId="791C7D03" w14:textId="54F4D34D" w:rsidR="00E3430B" w:rsidRDefault="00E3430B" w:rsidP="00E3430B">
      <w:pPr>
        <w:ind w:right="146"/>
        <w:jc w:val="both"/>
        <w:rPr>
          <w:rFonts w:cs="Arial"/>
          <w:bCs/>
          <w:szCs w:val="22"/>
        </w:rPr>
      </w:pPr>
    </w:p>
    <w:p w14:paraId="4F5B0A83" w14:textId="72AF1FC0" w:rsidR="00E3430B" w:rsidRDefault="00E3430B" w:rsidP="00E3430B">
      <w:pPr>
        <w:ind w:right="146"/>
        <w:jc w:val="both"/>
        <w:rPr>
          <w:rFonts w:cs="Arial"/>
          <w:bCs/>
          <w:szCs w:val="22"/>
        </w:rPr>
      </w:pPr>
    </w:p>
    <w:p w14:paraId="4361F2A0" w14:textId="1FA5B0EE" w:rsidR="00E3430B" w:rsidRDefault="00E3430B" w:rsidP="00E3430B">
      <w:pPr>
        <w:ind w:right="146"/>
        <w:jc w:val="both"/>
        <w:rPr>
          <w:rFonts w:cs="Arial"/>
          <w:bCs/>
          <w:szCs w:val="22"/>
        </w:rPr>
      </w:pPr>
    </w:p>
    <w:p w14:paraId="328154E8" w14:textId="26A315D5" w:rsidR="00E3430B" w:rsidRDefault="00E3430B" w:rsidP="00E3430B">
      <w:pPr>
        <w:ind w:right="146"/>
        <w:jc w:val="both"/>
        <w:rPr>
          <w:rFonts w:cs="Arial"/>
          <w:bCs/>
          <w:szCs w:val="22"/>
        </w:rPr>
      </w:pPr>
    </w:p>
    <w:p w14:paraId="59896624" w14:textId="07206426" w:rsidR="00E3430B" w:rsidRDefault="00E3430B" w:rsidP="00E3430B">
      <w:pPr>
        <w:ind w:right="146"/>
        <w:jc w:val="both"/>
        <w:rPr>
          <w:rFonts w:cs="Arial"/>
          <w:bCs/>
          <w:szCs w:val="22"/>
        </w:rPr>
      </w:pPr>
    </w:p>
    <w:p w14:paraId="00AEBCF5" w14:textId="4A93AA7E" w:rsidR="00E3430B" w:rsidRDefault="00E3430B" w:rsidP="00E3430B">
      <w:pPr>
        <w:ind w:right="146"/>
        <w:jc w:val="both"/>
        <w:rPr>
          <w:rFonts w:cs="Arial"/>
          <w:bCs/>
          <w:szCs w:val="22"/>
        </w:rPr>
      </w:pPr>
    </w:p>
    <w:p w14:paraId="1E00730D" w14:textId="124A7F69" w:rsidR="00E3430B" w:rsidRDefault="00E3430B" w:rsidP="00E3430B">
      <w:pPr>
        <w:ind w:right="146"/>
        <w:jc w:val="both"/>
        <w:rPr>
          <w:rFonts w:cs="Arial"/>
          <w:bCs/>
          <w:szCs w:val="22"/>
        </w:rPr>
      </w:pPr>
    </w:p>
    <w:p w14:paraId="4F068FC6" w14:textId="49C67459" w:rsidR="00E3430B" w:rsidRDefault="00E3430B" w:rsidP="00E3430B">
      <w:pPr>
        <w:ind w:right="146"/>
        <w:jc w:val="both"/>
        <w:rPr>
          <w:rFonts w:cs="Arial"/>
          <w:bCs/>
          <w:szCs w:val="22"/>
        </w:rPr>
      </w:pPr>
    </w:p>
    <w:p w14:paraId="5D6A56DE" w14:textId="53936900" w:rsidR="00E3430B" w:rsidRDefault="00E3430B" w:rsidP="00E3430B">
      <w:pPr>
        <w:ind w:right="146"/>
        <w:jc w:val="both"/>
        <w:rPr>
          <w:rFonts w:cs="Arial"/>
          <w:bCs/>
          <w:szCs w:val="22"/>
        </w:rPr>
      </w:pPr>
    </w:p>
    <w:p w14:paraId="5930037C" w14:textId="220287C3" w:rsidR="00E3430B" w:rsidRDefault="00E3430B" w:rsidP="00E3430B">
      <w:pPr>
        <w:ind w:right="146"/>
        <w:jc w:val="both"/>
        <w:rPr>
          <w:rFonts w:cs="Arial"/>
          <w:bCs/>
          <w:szCs w:val="22"/>
        </w:rPr>
      </w:pPr>
    </w:p>
    <w:p w14:paraId="561F03E7" w14:textId="7EE59A5E" w:rsidR="00E3430B" w:rsidRDefault="00E3430B" w:rsidP="00E3430B">
      <w:pPr>
        <w:ind w:right="146"/>
        <w:jc w:val="both"/>
        <w:rPr>
          <w:rFonts w:cs="Arial"/>
          <w:bCs/>
          <w:szCs w:val="22"/>
        </w:rPr>
      </w:pPr>
    </w:p>
    <w:p w14:paraId="4960061A" w14:textId="03D6FA53" w:rsidR="00E3430B" w:rsidRDefault="00E3430B" w:rsidP="00E3430B">
      <w:pPr>
        <w:ind w:right="146"/>
        <w:jc w:val="both"/>
        <w:rPr>
          <w:rFonts w:cs="Arial"/>
          <w:bCs/>
          <w:szCs w:val="22"/>
        </w:rPr>
      </w:pPr>
    </w:p>
    <w:p w14:paraId="694E04B0" w14:textId="7116B92A" w:rsidR="00E3430B" w:rsidRDefault="00E3430B" w:rsidP="00E3430B">
      <w:pPr>
        <w:ind w:right="146"/>
        <w:jc w:val="both"/>
        <w:rPr>
          <w:rFonts w:cs="Arial"/>
          <w:bCs/>
          <w:szCs w:val="22"/>
        </w:rPr>
      </w:pPr>
    </w:p>
    <w:p w14:paraId="0FCA6950" w14:textId="6336C8A6" w:rsidR="00E3430B" w:rsidRDefault="00E3430B" w:rsidP="00E3430B">
      <w:pPr>
        <w:ind w:right="146"/>
        <w:jc w:val="both"/>
        <w:rPr>
          <w:rFonts w:cs="Arial"/>
          <w:bCs/>
          <w:szCs w:val="22"/>
        </w:rPr>
      </w:pPr>
    </w:p>
    <w:p w14:paraId="47BC770C" w14:textId="242FF309" w:rsidR="00E3430B" w:rsidRDefault="00E3430B" w:rsidP="00E3430B">
      <w:pPr>
        <w:ind w:right="146"/>
        <w:jc w:val="both"/>
        <w:rPr>
          <w:rFonts w:cs="Arial"/>
          <w:bCs/>
          <w:szCs w:val="22"/>
        </w:rPr>
      </w:pPr>
    </w:p>
    <w:p w14:paraId="5E8B546B" w14:textId="77777777" w:rsidR="00E3430B" w:rsidRPr="004D5CF9" w:rsidRDefault="00E3430B" w:rsidP="00E3430B">
      <w:pPr>
        <w:ind w:right="146"/>
        <w:jc w:val="both"/>
        <w:rPr>
          <w:rFonts w:cs="Arial"/>
          <w:bCs/>
          <w:szCs w:val="22"/>
        </w:rPr>
      </w:pPr>
    </w:p>
    <w:p w14:paraId="0568FDA8" w14:textId="1CC1CD3F" w:rsidR="00F900A2" w:rsidRDefault="00F900A2" w:rsidP="00E3430B">
      <w:pPr>
        <w:spacing w:after="160" w:line="259" w:lineRule="auto"/>
      </w:pPr>
    </w:p>
    <w:p w14:paraId="7D6F1179" w14:textId="77777777" w:rsidR="00F900A2" w:rsidRDefault="00F900A2" w:rsidP="00F900A2">
      <w:pPr>
        <w:spacing w:after="160" w:line="259" w:lineRule="auto"/>
        <w:jc w:val="center"/>
        <w:rPr>
          <w:b/>
        </w:rPr>
      </w:pPr>
      <w:r>
        <w:rPr>
          <w:b/>
        </w:rPr>
        <w:t>End of Section One</w:t>
      </w:r>
    </w:p>
    <w:p w14:paraId="3FAE23F4" w14:textId="59CD18F3" w:rsidR="00F900A2" w:rsidRPr="00E3430B" w:rsidRDefault="00E3430B" w:rsidP="00F900A2">
      <w:pPr>
        <w:spacing w:after="160" w:line="259" w:lineRule="auto"/>
        <w:rPr>
          <w:rFonts w:eastAsia="Times New Roman" w:cs="Arial"/>
          <w:szCs w:val="22"/>
        </w:rPr>
      </w:pPr>
      <w:r>
        <w:br w:type="page"/>
      </w:r>
    </w:p>
    <w:p w14:paraId="16A60C21" w14:textId="53B42E21" w:rsidR="00F900A2" w:rsidRPr="00BC338B" w:rsidRDefault="00F900A2" w:rsidP="00F900A2">
      <w:pPr>
        <w:spacing w:after="160" w:line="259" w:lineRule="auto"/>
        <w:rPr>
          <w:rFonts w:cs="Arial"/>
          <w:b/>
          <w:bCs/>
          <w:szCs w:val="22"/>
        </w:rPr>
      </w:pPr>
      <w:r w:rsidRPr="00FB2CCE">
        <w:rPr>
          <w:rFonts w:cs="Arial"/>
          <w:b/>
          <w:bCs/>
          <w:szCs w:val="22"/>
        </w:rPr>
        <w:lastRenderedPageBreak/>
        <w:t>Section Two:  Problem-solving</w:t>
      </w:r>
      <w:r w:rsidRPr="00FB2CCE">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Pr>
          <w:rFonts w:cs="Arial"/>
          <w:b/>
          <w:bCs/>
          <w:szCs w:val="22"/>
        </w:rPr>
        <w:tab/>
      </w:r>
      <w:r w:rsidRPr="00FB2CCE">
        <w:rPr>
          <w:rFonts w:cs="Arial"/>
          <w:b/>
          <w:bCs/>
          <w:szCs w:val="22"/>
        </w:rPr>
        <w:t>50% (</w:t>
      </w:r>
      <w:r w:rsidR="00D20B51">
        <w:rPr>
          <w:rFonts w:cs="Arial"/>
          <w:b/>
          <w:bCs/>
          <w:szCs w:val="22"/>
        </w:rPr>
        <w:t>81</w:t>
      </w:r>
      <w:r w:rsidRPr="00FB2CCE">
        <w:rPr>
          <w:rFonts w:cs="Arial"/>
          <w:b/>
          <w:bCs/>
          <w:szCs w:val="22"/>
        </w:rPr>
        <w:t xml:space="preserve"> Marks)</w:t>
      </w:r>
    </w:p>
    <w:p w14:paraId="7B2C0236" w14:textId="535782AC" w:rsidR="00F900A2" w:rsidRDefault="00F900A2" w:rsidP="00F900A2">
      <w:pPr>
        <w:tabs>
          <w:tab w:val="right" w:pos="9356"/>
        </w:tabs>
        <w:rPr>
          <w:rFonts w:cs="Arial"/>
          <w:szCs w:val="22"/>
        </w:rPr>
      </w:pPr>
      <w:r w:rsidRPr="00FB2CCE">
        <w:rPr>
          <w:rFonts w:cs="Arial"/>
          <w:szCs w:val="22"/>
        </w:rPr>
        <w:t xml:space="preserve">This section has </w:t>
      </w:r>
      <w:r w:rsidR="00D20B51">
        <w:rPr>
          <w:rFonts w:cs="Arial"/>
          <w:b/>
          <w:szCs w:val="22"/>
        </w:rPr>
        <w:t>five</w:t>
      </w:r>
      <w:r>
        <w:rPr>
          <w:rFonts w:cs="Arial"/>
          <w:b/>
          <w:szCs w:val="22"/>
        </w:rPr>
        <w:t xml:space="preserve"> (</w:t>
      </w:r>
      <w:r w:rsidR="00D20B51">
        <w:rPr>
          <w:rFonts w:cs="Arial"/>
          <w:b/>
          <w:szCs w:val="22"/>
        </w:rPr>
        <w:t>5</w:t>
      </w:r>
      <w:r>
        <w:rPr>
          <w:rFonts w:cs="Arial"/>
          <w:b/>
          <w:szCs w:val="22"/>
        </w:rPr>
        <w:t>)</w:t>
      </w:r>
      <w:r w:rsidRPr="00FB2CCE">
        <w:rPr>
          <w:rFonts w:cs="Arial"/>
          <w:szCs w:val="22"/>
        </w:rPr>
        <w:t xml:space="preserve"> questions.  You must answer </w:t>
      </w:r>
      <w:r w:rsidRPr="00FB2CCE">
        <w:rPr>
          <w:rFonts w:cs="Arial"/>
          <w:b/>
          <w:szCs w:val="22"/>
        </w:rPr>
        <w:t>all</w:t>
      </w:r>
      <w:r w:rsidRPr="00FB2CCE">
        <w:rPr>
          <w:rFonts w:cs="Arial"/>
          <w:szCs w:val="22"/>
        </w:rPr>
        <w:t xml:space="preserve"> questions. Write your answers in the space provided. </w:t>
      </w:r>
    </w:p>
    <w:p w14:paraId="625DC29B" w14:textId="77777777" w:rsidR="00F900A2" w:rsidRDefault="00F900A2" w:rsidP="00F900A2">
      <w:pPr>
        <w:tabs>
          <w:tab w:val="right" w:pos="9356"/>
        </w:tabs>
        <w:rPr>
          <w:rFonts w:cs="Arial"/>
          <w:szCs w:val="22"/>
        </w:rPr>
      </w:pPr>
    </w:p>
    <w:p w14:paraId="41FFB137" w14:textId="77777777" w:rsidR="00F900A2" w:rsidRDefault="00F900A2" w:rsidP="00F900A2">
      <w:pPr>
        <w:tabs>
          <w:tab w:val="right" w:pos="9356"/>
        </w:tabs>
        <w:rPr>
          <w:rFonts w:cs="Arial"/>
          <w:bCs/>
          <w:szCs w:val="22"/>
        </w:rPr>
      </w:pPr>
      <w:r>
        <w:rPr>
          <w:rFonts w:cs="Arial"/>
          <w:bCs/>
          <w:szCs w:val="22"/>
        </w:rPr>
        <w:t xml:space="preserve">When calculating numerical answers, show your working and reasoning clearly. Give final answers to </w:t>
      </w:r>
      <w:r w:rsidRPr="00B25351">
        <w:rPr>
          <w:rFonts w:cs="Arial"/>
          <w:b/>
          <w:bCs/>
          <w:szCs w:val="22"/>
        </w:rPr>
        <w:t>three</w:t>
      </w:r>
      <w:r>
        <w:rPr>
          <w:rFonts w:cs="Arial"/>
          <w:bCs/>
          <w:szCs w:val="22"/>
        </w:rPr>
        <w:t xml:space="preserve"> significant figures and include appropriate units where applicable. </w:t>
      </w:r>
    </w:p>
    <w:p w14:paraId="093E5CF5" w14:textId="77777777" w:rsidR="00F900A2" w:rsidRDefault="00F900A2" w:rsidP="00F900A2">
      <w:pPr>
        <w:tabs>
          <w:tab w:val="right" w:pos="9356"/>
        </w:tabs>
        <w:rPr>
          <w:rFonts w:cs="Arial"/>
          <w:bCs/>
          <w:szCs w:val="22"/>
        </w:rPr>
      </w:pPr>
    </w:p>
    <w:p w14:paraId="3880CB8A" w14:textId="77777777" w:rsidR="00F900A2" w:rsidRDefault="00F900A2" w:rsidP="00F900A2">
      <w:pPr>
        <w:tabs>
          <w:tab w:val="right" w:pos="9356"/>
        </w:tabs>
        <w:rPr>
          <w:rFonts w:cs="Arial"/>
          <w:bCs/>
          <w:szCs w:val="22"/>
        </w:rPr>
      </w:pPr>
      <w:r>
        <w:rPr>
          <w:rFonts w:cs="Arial"/>
          <w:bCs/>
          <w:szCs w:val="22"/>
        </w:rPr>
        <w:t>When estimating numerical answers, show your working and reasoning clearly. Give final answers</w:t>
      </w:r>
      <w:r w:rsidRPr="00B25351">
        <w:rPr>
          <w:rFonts w:cs="Arial"/>
          <w:bCs/>
          <w:szCs w:val="22"/>
        </w:rPr>
        <w:t xml:space="preserve"> </w:t>
      </w:r>
      <w:r>
        <w:rPr>
          <w:rFonts w:cs="Arial"/>
          <w:bCs/>
          <w:szCs w:val="22"/>
        </w:rPr>
        <w:t xml:space="preserve">to a maximum of </w:t>
      </w:r>
      <w:r>
        <w:rPr>
          <w:rFonts w:cs="Arial"/>
          <w:b/>
          <w:bCs/>
          <w:szCs w:val="22"/>
        </w:rPr>
        <w:t>two</w:t>
      </w:r>
      <w:r>
        <w:rPr>
          <w:rFonts w:cs="Arial"/>
          <w:bCs/>
          <w:szCs w:val="22"/>
        </w:rPr>
        <w:t xml:space="preserve"> significant figures and include appropriate units where applicable. </w:t>
      </w:r>
    </w:p>
    <w:p w14:paraId="400D513D" w14:textId="77777777" w:rsidR="00F900A2" w:rsidRDefault="00F900A2" w:rsidP="00F900A2">
      <w:pPr>
        <w:tabs>
          <w:tab w:val="right" w:pos="9356"/>
        </w:tabs>
        <w:rPr>
          <w:rFonts w:cs="Arial"/>
          <w:bCs/>
          <w:szCs w:val="22"/>
        </w:rPr>
      </w:pPr>
    </w:p>
    <w:p w14:paraId="59F25E69" w14:textId="77777777" w:rsidR="00F900A2" w:rsidRDefault="00F900A2" w:rsidP="00F900A2">
      <w:pPr>
        <w:tabs>
          <w:tab w:val="right" w:pos="9356"/>
        </w:tabs>
        <w:rPr>
          <w:rFonts w:cs="Arial"/>
          <w:bCs/>
          <w:szCs w:val="22"/>
        </w:rPr>
      </w:pPr>
      <w:r>
        <w:rPr>
          <w:rFonts w:cs="Arial"/>
          <w:bCs/>
          <w:szCs w:val="22"/>
        </w:rPr>
        <w:t xml:space="preserve">Supplementary pages for planning/continuing your answers to questions are provided at the end of the Question/Answer booklet. If you use these pages to continue an answer, indicate at the original answer where the answer is continued, ie – give the page number. </w:t>
      </w:r>
    </w:p>
    <w:p w14:paraId="421CC666" w14:textId="77777777" w:rsidR="00F900A2" w:rsidRDefault="00F900A2" w:rsidP="00F900A2">
      <w:pPr>
        <w:tabs>
          <w:tab w:val="right" w:pos="9356"/>
        </w:tabs>
        <w:rPr>
          <w:rFonts w:cs="Arial"/>
          <w:szCs w:val="22"/>
        </w:rPr>
      </w:pPr>
    </w:p>
    <w:p w14:paraId="64F4123E" w14:textId="77777777" w:rsidR="00F900A2" w:rsidRPr="00291954" w:rsidRDefault="00F900A2" w:rsidP="00F900A2">
      <w:pPr>
        <w:tabs>
          <w:tab w:val="right" w:pos="9356"/>
        </w:tabs>
        <w:rPr>
          <w:rFonts w:cs="Arial"/>
          <w:szCs w:val="22"/>
        </w:rPr>
      </w:pPr>
      <w:r w:rsidRPr="00FB2CCE">
        <w:rPr>
          <w:rFonts w:cs="Arial"/>
          <w:szCs w:val="22"/>
        </w:rPr>
        <w:t>Suggested working time for this section is 90 minutes.</w:t>
      </w:r>
    </w:p>
    <w:p w14:paraId="026CB08A" w14:textId="77777777" w:rsidR="00F900A2" w:rsidRPr="00FB2CCE" w:rsidRDefault="00F900A2" w:rsidP="00F900A2">
      <w:pPr>
        <w:pBdr>
          <w:bottom w:val="single" w:sz="4" w:space="1" w:color="auto"/>
        </w:pBdr>
        <w:tabs>
          <w:tab w:val="right" w:pos="9356"/>
        </w:tabs>
        <w:autoSpaceDE w:val="0"/>
        <w:autoSpaceDN w:val="0"/>
        <w:adjustRightInd w:val="0"/>
        <w:ind w:left="567" w:hanging="567"/>
        <w:rPr>
          <w:rFonts w:cs="Arial"/>
          <w:szCs w:val="22"/>
        </w:rPr>
      </w:pPr>
    </w:p>
    <w:p w14:paraId="1EBD53B5" w14:textId="77777777" w:rsidR="00F900A2" w:rsidRPr="00FB2CCE" w:rsidRDefault="00F900A2" w:rsidP="00F900A2">
      <w:pPr>
        <w:tabs>
          <w:tab w:val="right" w:pos="9314"/>
          <w:tab w:val="right" w:pos="9356"/>
        </w:tabs>
        <w:ind w:left="567" w:hanging="567"/>
        <w:rPr>
          <w:rFonts w:cs="Arial"/>
          <w:b/>
          <w:bCs/>
          <w:szCs w:val="22"/>
        </w:rPr>
      </w:pPr>
    </w:p>
    <w:p w14:paraId="4BFC6319" w14:textId="13763711" w:rsidR="00E3430B" w:rsidRPr="00CB2028" w:rsidRDefault="00E3430B" w:rsidP="00E3430B">
      <w:pPr>
        <w:tabs>
          <w:tab w:val="right" w:pos="9639"/>
        </w:tabs>
        <w:ind w:right="146"/>
        <w:rPr>
          <w:rFonts w:cs="Arial"/>
          <w:b/>
          <w:color w:val="000000" w:themeColor="text1"/>
          <w:szCs w:val="22"/>
        </w:rPr>
      </w:pPr>
      <w:r w:rsidRPr="00CB2028">
        <w:rPr>
          <w:rFonts w:cs="Arial"/>
          <w:b/>
          <w:color w:val="000000" w:themeColor="text1"/>
          <w:szCs w:val="22"/>
        </w:rPr>
        <w:t>Question 1</w:t>
      </w:r>
      <w:r w:rsidR="00D20B51">
        <w:rPr>
          <w:rFonts w:cs="Arial"/>
          <w:b/>
          <w:color w:val="000000" w:themeColor="text1"/>
          <w:szCs w:val="22"/>
        </w:rPr>
        <w:t>1</w:t>
      </w:r>
      <w:r>
        <w:rPr>
          <w:rFonts w:cs="Arial"/>
          <w:b/>
          <w:color w:val="000000" w:themeColor="text1"/>
          <w:szCs w:val="22"/>
        </w:rPr>
        <w:tab/>
      </w:r>
      <w:r w:rsidRPr="00CB2028">
        <w:rPr>
          <w:rFonts w:cs="Arial"/>
          <w:b/>
          <w:color w:val="000000" w:themeColor="text1"/>
          <w:szCs w:val="22"/>
        </w:rPr>
        <w:t>(1</w:t>
      </w:r>
      <w:r>
        <w:rPr>
          <w:rFonts w:cs="Arial"/>
          <w:b/>
          <w:color w:val="000000" w:themeColor="text1"/>
          <w:szCs w:val="22"/>
        </w:rPr>
        <w:t>6</w:t>
      </w:r>
      <w:r w:rsidRPr="00CB2028">
        <w:rPr>
          <w:rFonts w:cs="Arial"/>
          <w:b/>
          <w:color w:val="000000" w:themeColor="text1"/>
          <w:szCs w:val="22"/>
        </w:rPr>
        <w:t xml:space="preserve"> marks)</w:t>
      </w:r>
    </w:p>
    <w:p w14:paraId="2C728B21" w14:textId="77777777" w:rsidR="00E3430B" w:rsidRPr="00CB2028" w:rsidRDefault="00E3430B" w:rsidP="00E3430B">
      <w:pPr>
        <w:ind w:right="146"/>
        <w:jc w:val="both"/>
        <w:rPr>
          <w:szCs w:val="22"/>
        </w:rPr>
      </w:pPr>
    </w:p>
    <w:p w14:paraId="41502AAF" w14:textId="77777777" w:rsidR="00E3430B" w:rsidRDefault="00E3430B" w:rsidP="00E3430B">
      <w:pPr>
        <w:ind w:right="146"/>
        <w:rPr>
          <w:rFonts w:eastAsia="Arial Black" w:cs="Arial"/>
          <w:bCs/>
        </w:rPr>
      </w:pPr>
      <w:r>
        <w:rPr>
          <w:rFonts w:eastAsia="Arial Black" w:cs="Arial"/>
          <w:bCs/>
        </w:rPr>
        <w:t xml:space="preserve">A group of students are conducting an experiment to determine the solar constant ”P”; </w:t>
      </w:r>
      <w:r w:rsidRPr="004D68E1">
        <w:rPr>
          <w:rFonts w:eastAsia="Arial Black" w:cs="Arial"/>
          <w:bCs/>
        </w:rPr>
        <w:t xml:space="preserve">the rate at which energy reaches the </w:t>
      </w:r>
      <w:r>
        <w:rPr>
          <w:rFonts w:eastAsia="Arial Black" w:cs="Arial"/>
          <w:bCs/>
        </w:rPr>
        <w:t>E</w:t>
      </w:r>
      <w:r w:rsidRPr="004D68E1">
        <w:rPr>
          <w:rFonts w:eastAsia="Arial Black" w:cs="Arial"/>
          <w:bCs/>
        </w:rPr>
        <w:t xml:space="preserve">arth's surface from the </w:t>
      </w:r>
      <w:r>
        <w:rPr>
          <w:rFonts w:eastAsia="Arial Black" w:cs="Arial"/>
          <w:bCs/>
        </w:rPr>
        <w:t>S</w:t>
      </w:r>
      <w:r w:rsidRPr="004D68E1">
        <w:rPr>
          <w:rFonts w:eastAsia="Arial Black" w:cs="Arial"/>
          <w:bCs/>
        </w:rPr>
        <w:t>un</w:t>
      </w:r>
      <w:r>
        <w:rPr>
          <w:rFonts w:eastAsia="Arial Black" w:cs="Arial"/>
          <w:bCs/>
        </w:rPr>
        <w:t xml:space="preserve"> measured in W. They use a solar box which has a matte black surface and is filled with 0.0300 kg of conductive oil (c = 0.950 x10</w:t>
      </w:r>
      <w:r>
        <w:rPr>
          <w:rFonts w:eastAsia="Arial Black" w:cs="Arial"/>
          <w:bCs/>
          <w:vertAlign w:val="superscript"/>
        </w:rPr>
        <w:t>3</w:t>
      </w:r>
      <w:r>
        <w:rPr>
          <w:rFonts w:eastAsia="Arial Black" w:cs="Arial"/>
          <w:bCs/>
        </w:rPr>
        <w:t xml:space="preserve"> J kg</w:t>
      </w:r>
      <w:r w:rsidRPr="004D68E1">
        <w:rPr>
          <w:rFonts w:eastAsia="Arial Black" w:cs="Arial"/>
          <w:bCs/>
          <w:vertAlign w:val="superscript"/>
        </w:rPr>
        <w:t>-1</w:t>
      </w:r>
      <w:r>
        <w:rPr>
          <w:rFonts w:eastAsia="Arial Black" w:cs="Arial"/>
          <w:bCs/>
          <w:vertAlign w:val="superscript"/>
        </w:rPr>
        <w:t xml:space="preserve"> </w:t>
      </w:r>
      <w:r>
        <w:rPr>
          <w:rFonts w:eastAsia="Arial Black" w:cs="Arial"/>
          <w:bCs/>
        </w:rPr>
        <w:t>K</w:t>
      </w:r>
      <w:r w:rsidRPr="004D68E1">
        <w:rPr>
          <w:rFonts w:eastAsia="Arial Black" w:cs="Arial"/>
          <w:bCs/>
          <w:vertAlign w:val="superscript"/>
        </w:rPr>
        <w:t>-1</w:t>
      </w:r>
      <w:r>
        <w:rPr>
          <w:rFonts w:eastAsia="Arial Black" w:cs="Arial"/>
          <w:bCs/>
        </w:rPr>
        <w:t>). The solar box has an instruction manual that contains the following information:</w:t>
      </w:r>
    </w:p>
    <w:tbl>
      <w:tblPr>
        <w:tblpPr w:leftFromText="180" w:rightFromText="180" w:vertAnchor="text" w:horzAnchor="margin" w:tblpXSpec="right" w:tblpY="164"/>
        <w:tblOverlap w:val="never"/>
        <w:tblW w:w="2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3"/>
        <w:gridCol w:w="1695"/>
      </w:tblGrid>
      <w:tr w:rsidR="00E3430B" w:rsidRPr="00CD171B" w14:paraId="285ECC8F" w14:textId="77777777" w:rsidTr="00E34913">
        <w:trPr>
          <w:trHeight w:val="285"/>
        </w:trPr>
        <w:tc>
          <w:tcPr>
            <w:tcW w:w="1353" w:type="dxa"/>
            <w:shd w:val="clear" w:color="auto" w:fill="auto"/>
            <w:noWrap/>
            <w:vAlign w:val="bottom"/>
            <w:hideMark/>
          </w:tcPr>
          <w:p w14:paraId="3B82502B" w14:textId="77777777" w:rsidR="00E3430B" w:rsidRPr="003C0CDA" w:rsidRDefault="00E3430B" w:rsidP="00E34913">
            <w:pPr>
              <w:ind w:right="146"/>
              <w:jc w:val="center"/>
              <w:rPr>
                <w:rFonts w:eastAsia="Times New Roman" w:cs="Arial"/>
                <w:b/>
                <w:bCs/>
                <w:color w:val="000000"/>
              </w:rPr>
            </w:pPr>
            <w:r w:rsidRPr="003C0CDA">
              <w:rPr>
                <w:rFonts w:eastAsia="Times New Roman" w:cs="Arial"/>
                <w:b/>
                <w:bCs/>
                <w:color w:val="000000"/>
              </w:rPr>
              <w:t>Time</w:t>
            </w:r>
          </w:p>
          <w:p w14:paraId="114A5E3C" w14:textId="77777777" w:rsidR="00E3430B" w:rsidRPr="003C0CDA" w:rsidRDefault="00E3430B" w:rsidP="00E34913">
            <w:pPr>
              <w:ind w:right="146"/>
              <w:jc w:val="center"/>
              <w:rPr>
                <w:rFonts w:eastAsia="Times New Roman" w:cs="Arial"/>
                <w:b/>
                <w:bCs/>
                <w:color w:val="000000"/>
              </w:rPr>
            </w:pPr>
            <w:r w:rsidRPr="003C0CDA">
              <w:rPr>
                <w:rFonts w:eastAsia="Times New Roman" w:cs="Arial"/>
                <w:b/>
                <w:bCs/>
                <w:color w:val="000000"/>
              </w:rPr>
              <w:t>(minutes)</w:t>
            </w:r>
          </w:p>
        </w:tc>
        <w:tc>
          <w:tcPr>
            <w:tcW w:w="1644" w:type="dxa"/>
            <w:shd w:val="clear" w:color="auto" w:fill="auto"/>
            <w:noWrap/>
            <w:vAlign w:val="bottom"/>
            <w:hideMark/>
          </w:tcPr>
          <w:p w14:paraId="6D0DEAC0" w14:textId="77777777" w:rsidR="00E3430B" w:rsidRPr="003C0CDA" w:rsidRDefault="00E3430B" w:rsidP="00E34913">
            <w:pPr>
              <w:ind w:right="146"/>
              <w:jc w:val="center"/>
              <w:rPr>
                <w:rFonts w:eastAsia="Times New Roman" w:cs="Arial"/>
                <w:b/>
                <w:bCs/>
                <w:color w:val="000000"/>
              </w:rPr>
            </w:pPr>
            <w:r w:rsidRPr="003C0CDA">
              <w:rPr>
                <w:rFonts w:eastAsia="Times New Roman" w:cs="Arial"/>
                <w:b/>
                <w:bCs/>
                <w:color w:val="000000"/>
              </w:rPr>
              <w:t>Temperature</w:t>
            </w:r>
          </w:p>
          <w:p w14:paraId="49F3C87A" w14:textId="77777777" w:rsidR="00E3430B" w:rsidRPr="003C0CDA" w:rsidRDefault="00E3430B" w:rsidP="00E34913">
            <w:pPr>
              <w:ind w:right="-36"/>
              <w:jc w:val="center"/>
              <w:rPr>
                <w:rFonts w:eastAsia="Arial Black" w:cs="Arial"/>
                <w:b/>
                <w:bCs/>
              </w:rPr>
            </w:pPr>
            <w:r w:rsidRPr="003C0CDA">
              <w:rPr>
                <w:rFonts w:eastAsia="Times New Roman" w:cs="Arial"/>
                <w:b/>
                <w:bCs/>
                <w:color w:val="000000"/>
              </w:rPr>
              <w:t>(</w:t>
            </w:r>
            <w:r w:rsidRPr="003C0CDA">
              <w:rPr>
                <w:rFonts w:cs="Arial"/>
                <w:b/>
                <w:bCs/>
              </w:rPr>
              <w:t>ºC)</w:t>
            </w:r>
          </w:p>
        </w:tc>
      </w:tr>
      <w:tr w:rsidR="00E3430B" w:rsidRPr="00CD171B" w14:paraId="234C3CE4" w14:textId="77777777" w:rsidTr="00E34913">
        <w:trPr>
          <w:trHeight w:val="285"/>
        </w:trPr>
        <w:tc>
          <w:tcPr>
            <w:tcW w:w="1353" w:type="dxa"/>
            <w:shd w:val="clear" w:color="auto" w:fill="auto"/>
            <w:noWrap/>
            <w:vAlign w:val="bottom"/>
            <w:hideMark/>
          </w:tcPr>
          <w:p w14:paraId="57DA546D"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0</w:t>
            </w:r>
          </w:p>
        </w:tc>
        <w:tc>
          <w:tcPr>
            <w:tcW w:w="1644" w:type="dxa"/>
            <w:shd w:val="clear" w:color="auto" w:fill="auto"/>
            <w:noWrap/>
            <w:vAlign w:val="bottom"/>
            <w:hideMark/>
          </w:tcPr>
          <w:p w14:paraId="6DE5C890"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20</w:t>
            </w:r>
            <w:r>
              <w:rPr>
                <w:rFonts w:eastAsia="Times New Roman" w:cs="Arial"/>
                <w:color w:val="000000"/>
              </w:rPr>
              <w:t>.0</w:t>
            </w:r>
          </w:p>
        </w:tc>
      </w:tr>
      <w:tr w:rsidR="00E3430B" w:rsidRPr="00CD171B" w14:paraId="373B1B31" w14:textId="77777777" w:rsidTr="00E34913">
        <w:trPr>
          <w:trHeight w:val="285"/>
        </w:trPr>
        <w:tc>
          <w:tcPr>
            <w:tcW w:w="1353" w:type="dxa"/>
            <w:shd w:val="clear" w:color="auto" w:fill="auto"/>
            <w:noWrap/>
            <w:vAlign w:val="bottom"/>
            <w:hideMark/>
          </w:tcPr>
          <w:p w14:paraId="3EC8C4FB"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4</w:t>
            </w:r>
          </w:p>
        </w:tc>
        <w:tc>
          <w:tcPr>
            <w:tcW w:w="1644" w:type="dxa"/>
            <w:shd w:val="clear" w:color="auto" w:fill="auto"/>
            <w:noWrap/>
            <w:vAlign w:val="bottom"/>
            <w:hideMark/>
          </w:tcPr>
          <w:p w14:paraId="373995F8"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20.3</w:t>
            </w:r>
          </w:p>
        </w:tc>
      </w:tr>
      <w:tr w:rsidR="00E3430B" w:rsidRPr="00CD171B" w14:paraId="176BF1FC" w14:textId="77777777" w:rsidTr="00E34913">
        <w:trPr>
          <w:trHeight w:val="285"/>
        </w:trPr>
        <w:tc>
          <w:tcPr>
            <w:tcW w:w="1353" w:type="dxa"/>
            <w:shd w:val="clear" w:color="auto" w:fill="auto"/>
            <w:noWrap/>
            <w:vAlign w:val="bottom"/>
            <w:hideMark/>
          </w:tcPr>
          <w:p w14:paraId="718F074E"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8</w:t>
            </w:r>
          </w:p>
        </w:tc>
        <w:tc>
          <w:tcPr>
            <w:tcW w:w="1644" w:type="dxa"/>
            <w:shd w:val="clear" w:color="auto" w:fill="auto"/>
            <w:noWrap/>
            <w:vAlign w:val="bottom"/>
            <w:hideMark/>
          </w:tcPr>
          <w:p w14:paraId="171839BE"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21.6</w:t>
            </w:r>
          </w:p>
        </w:tc>
      </w:tr>
      <w:tr w:rsidR="00E3430B" w:rsidRPr="00CD171B" w14:paraId="45898FB5" w14:textId="77777777" w:rsidTr="00E34913">
        <w:trPr>
          <w:trHeight w:val="285"/>
        </w:trPr>
        <w:tc>
          <w:tcPr>
            <w:tcW w:w="1353" w:type="dxa"/>
            <w:shd w:val="clear" w:color="auto" w:fill="auto"/>
            <w:noWrap/>
            <w:vAlign w:val="bottom"/>
            <w:hideMark/>
          </w:tcPr>
          <w:p w14:paraId="232F20B9"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12</w:t>
            </w:r>
          </w:p>
        </w:tc>
        <w:tc>
          <w:tcPr>
            <w:tcW w:w="1644" w:type="dxa"/>
            <w:shd w:val="clear" w:color="auto" w:fill="auto"/>
            <w:noWrap/>
            <w:vAlign w:val="bottom"/>
            <w:hideMark/>
          </w:tcPr>
          <w:p w14:paraId="62071A51"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23.3</w:t>
            </w:r>
          </w:p>
        </w:tc>
      </w:tr>
      <w:tr w:rsidR="00E3430B" w:rsidRPr="00CD171B" w14:paraId="09E92FBB" w14:textId="77777777" w:rsidTr="00E34913">
        <w:trPr>
          <w:trHeight w:val="285"/>
        </w:trPr>
        <w:tc>
          <w:tcPr>
            <w:tcW w:w="1353" w:type="dxa"/>
            <w:shd w:val="clear" w:color="auto" w:fill="auto"/>
            <w:noWrap/>
            <w:vAlign w:val="bottom"/>
            <w:hideMark/>
          </w:tcPr>
          <w:p w14:paraId="495AFD60"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16</w:t>
            </w:r>
          </w:p>
        </w:tc>
        <w:tc>
          <w:tcPr>
            <w:tcW w:w="1644" w:type="dxa"/>
            <w:shd w:val="clear" w:color="auto" w:fill="auto"/>
            <w:noWrap/>
            <w:vAlign w:val="bottom"/>
            <w:hideMark/>
          </w:tcPr>
          <w:p w14:paraId="42B737EC"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25</w:t>
            </w:r>
            <w:r>
              <w:rPr>
                <w:rFonts w:eastAsia="Times New Roman" w:cs="Arial"/>
                <w:color w:val="000000"/>
              </w:rPr>
              <w:t>.0</w:t>
            </w:r>
          </w:p>
        </w:tc>
      </w:tr>
      <w:tr w:rsidR="00E3430B" w:rsidRPr="00CD171B" w14:paraId="4D1328C4" w14:textId="77777777" w:rsidTr="00E34913">
        <w:trPr>
          <w:trHeight w:val="285"/>
        </w:trPr>
        <w:tc>
          <w:tcPr>
            <w:tcW w:w="1353" w:type="dxa"/>
            <w:shd w:val="clear" w:color="auto" w:fill="auto"/>
            <w:noWrap/>
            <w:vAlign w:val="bottom"/>
            <w:hideMark/>
          </w:tcPr>
          <w:p w14:paraId="51D8C7FD"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20</w:t>
            </w:r>
          </w:p>
        </w:tc>
        <w:tc>
          <w:tcPr>
            <w:tcW w:w="1644" w:type="dxa"/>
            <w:shd w:val="clear" w:color="auto" w:fill="auto"/>
            <w:noWrap/>
            <w:vAlign w:val="bottom"/>
            <w:hideMark/>
          </w:tcPr>
          <w:p w14:paraId="047D1173"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26.5</w:t>
            </w:r>
          </w:p>
        </w:tc>
      </w:tr>
      <w:tr w:rsidR="00E3430B" w:rsidRPr="00CD171B" w14:paraId="41FAE2BB" w14:textId="77777777" w:rsidTr="00E34913">
        <w:trPr>
          <w:trHeight w:val="285"/>
        </w:trPr>
        <w:tc>
          <w:tcPr>
            <w:tcW w:w="1353" w:type="dxa"/>
            <w:shd w:val="clear" w:color="auto" w:fill="auto"/>
            <w:noWrap/>
            <w:vAlign w:val="bottom"/>
            <w:hideMark/>
          </w:tcPr>
          <w:p w14:paraId="730FC5AF"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24</w:t>
            </w:r>
          </w:p>
        </w:tc>
        <w:tc>
          <w:tcPr>
            <w:tcW w:w="1644" w:type="dxa"/>
            <w:shd w:val="clear" w:color="auto" w:fill="auto"/>
            <w:noWrap/>
            <w:vAlign w:val="bottom"/>
            <w:hideMark/>
          </w:tcPr>
          <w:p w14:paraId="3F1FCCA6"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28</w:t>
            </w:r>
            <w:r>
              <w:rPr>
                <w:rFonts w:eastAsia="Times New Roman" w:cs="Arial"/>
                <w:color w:val="000000"/>
              </w:rPr>
              <w:t>.0</w:t>
            </w:r>
          </w:p>
        </w:tc>
      </w:tr>
      <w:tr w:rsidR="00E3430B" w:rsidRPr="00CD171B" w14:paraId="7DF3F462" w14:textId="77777777" w:rsidTr="00E34913">
        <w:trPr>
          <w:trHeight w:val="285"/>
        </w:trPr>
        <w:tc>
          <w:tcPr>
            <w:tcW w:w="1353" w:type="dxa"/>
            <w:shd w:val="clear" w:color="auto" w:fill="auto"/>
            <w:noWrap/>
            <w:vAlign w:val="bottom"/>
            <w:hideMark/>
          </w:tcPr>
          <w:p w14:paraId="50D90563"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28</w:t>
            </w:r>
          </w:p>
        </w:tc>
        <w:tc>
          <w:tcPr>
            <w:tcW w:w="1644" w:type="dxa"/>
            <w:shd w:val="clear" w:color="auto" w:fill="auto"/>
            <w:noWrap/>
            <w:vAlign w:val="bottom"/>
            <w:hideMark/>
          </w:tcPr>
          <w:p w14:paraId="30B07E8F"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29.6</w:t>
            </w:r>
          </w:p>
        </w:tc>
      </w:tr>
      <w:tr w:rsidR="00E3430B" w:rsidRPr="00CD171B" w14:paraId="6E29FBAD" w14:textId="77777777" w:rsidTr="00E34913">
        <w:trPr>
          <w:trHeight w:val="285"/>
        </w:trPr>
        <w:tc>
          <w:tcPr>
            <w:tcW w:w="1353" w:type="dxa"/>
            <w:shd w:val="clear" w:color="auto" w:fill="auto"/>
            <w:noWrap/>
            <w:vAlign w:val="bottom"/>
            <w:hideMark/>
          </w:tcPr>
          <w:p w14:paraId="12F35BE6"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32</w:t>
            </w:r>
          </w:p>
        </w:tc>
        <w:tc>
          <w:tcPr>
            <w:tcW w:w="1644" w:type="dxa"/>
            <w:shd w:val="clear" w:color="auto" w:fill="auto"/>
            <w:noWrap/>
            <w:vAlign w:val="bottom"/>
            <w:hideMark/>
          </w:tcPr>
          <w:p w14:paraId="1D19499E"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31.2</w:t>
            </w:r>
          </w:p>
        </w:tc>
      </w:tr>
      <w:tr w:rsidR="00E3430B" w:rsidRPr="00CD171B" w14:paraId="6FF7C3D9" w14:textId="77777777" w:rsidTr="00E34913">
        <w:trPr>
          <w:trHeight w:val="285"/>
        </w:trPr>
        <w:tc>
          <w:tcPr>
            <w:tcW w:w="1353" w:type="dxa"/>
            <w:shd w:val="clear" w:color="auto" w:fill="auto"/>
            <w:noWrap/>
            <w:vAlign w:val="bottom"/>
            <w:hideMark/>
          </w:tcPr>
          <w:p w14:paraId="5BA90E69"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36</w:t>
            </w:r>
          </w:p>
        </w:tc>
        <w:tc>
          <w:tcPr>
            <w:tcW w:w="1644" w:type="dxa"/>
            <w:shd w:val="clear" w:color="auto" w:fill="auto"/>
            <w:noWrap/>
            <w:vAlign w:val="bottom"/>
            <w:hideMark/>
          </w:tcPr>
          <w:p w14:paraId="7F9AC801"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32.1</w:t>
            </w:r>
          </w:p>
        </w:tc>
      </w:tr>
      <w:tr w:rsidR="00E3430B" w:rsidRPr="00CD171B" w14:paraId="554A9F4E" w14:textId="77777777" w:rsidTr="00E34913">
        <w:trPr>
          <w:trHeight w:val="285"/>
        </w:trPr>
        <w:tc>
          <w:tcPr>
            <w:tcW w:w="1353" w:type="dxa"/>
            <w:shd w:val="clear" w:color="auto" w:fill="auto"/>
            <w:noWrap/>
            <w:vAlign w:val="bottom"/>
            <w:hideMark/>
          </w:tcPr>
          <w:p w14:paraId="0F2154D8"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40</w:t>
            </w:r>
          </w:p>
        </w:tc>
        <w:tc>
          <w:tcPr>
            <w:tcW w:w="1644" w:type="dxa"/>
            <w:shd w:val="clear" w:color="auto" w:fill="auto"/>
            <w:noWrap/>
            <w:vAlign w:val="bottom"/>
            <w:hideMark/>
          </w:tcPr>
          <w:p w14:paraId="0CC0A36F"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32.3</w:t>
            </w:r>
          </w:p>
        </w:tc>
      </w:tr>
      <w:tr w:rsidR="00E3430B" w:rsidRPr="00CD171B" w14:paraId="163A85B1" w14:textId="77777777" w:rsidTr="00E34913">
        <w:trPr>
          <w:trHeight w:val="285"/>
        </w:trPr>
        <w:tc>
          <w:tcPr>
            <w:tcW w:w="1353" w:type="dxa"/>
            <w:shd w:val="clear" w:color="auto" w:fill="auto"/>
            <w:noWrap/>
            <w:vAlign w:val="bottom"/>
            <w:hideMark/>
          </w:tcPr>
          <w:p w14:paraId="2ACE6634"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44</w:t>
            </w:r>
          </w:p>
        </w:tc>
        <w:tc>
          <w:tcPr>
            <w:tcW w:w="1644" w:type="dxa"/>
            <w:shd w:val="clear" w:color="auto" w:fill="auto"/>
            <w:noWrap/>
            <w:vAlign w:val="bottom"/>
            <w:hideMark/>
          </w:tcPr>
          <w:p w14:paraId="4B339DD3"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33.9</w:t>
            </w:r>
          </w:p>
        </w:tc>
      </w:tr>
      <w:tr w:rsidR="00E3430B" w:rsidRPr="00CD171B" w14:paraId="5607BE6A" w14:textId="77777777" w:rsidTr="00E34913">
        <w:trPr>
          <w:trHeight w:val="285"/>
        </w:trPr>
        <w:tc>
          <w:tcPr>
            <w:tcW w:w="1353" w:type="dxa"/>
            <w:shd w:val="clear" w:color="auto" w:fill="auto"/>
            <w:noWrap/>
            <w:vAlign w:val="bottom"/>
            <w:hideMark/>
          </w:tcPr>
          <w:p w14:paraId="5E278934"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48</w:t>
            </w:r>
          </w:p>
        </w:tc>
        <w:tc>
          <w:tcPr>
            <w:tcW w:w="1644" w:type="dxa"/>
            <w:shd w:val="clear" w:color="auto" w:fill="auto"/>
            <w:noWrap/>
            <w:vAlign w:val="bottom"/>
            <w:hideMark/>
          </w:tcPr>
          <w:p w14:paraId="2DC768AF" w14:textId="77777777" w:rsidR="00E3430B" w:rsidRPr="00CD171B" w:rsidRDefault="00E3430B" w:rsidP="00E34913">
            <w:pPr>
              <w:ind w:right="146"/>
              <w:jc w:val="center"/>
              <w:rPr>
                <w:rFonts w:eastAsia="Times New Roman" w:cs="Arial"/>
                <w:color w:val="000000"/>
              </w:rPr>
            </w:pPr>
            <w:r w:rsidRPr="00CD171B">
              <w:rPr>
                <w:rFonts w:eastAsia="Times New Roman" w:cs="Arial"/>
                <w:color w:val="000000"/>
              </w:rPr>
              <w:t>35.5</w:t>
            </w:r>
          </w:p>
        </w:tc>
      </w:tr>
    </w:tbl>
    <w:p w14:paraId="0220D53C" w14:textId="77777777" w:rsidR="00E3430B" w:rsidRDefault="00E3430B" w:rsidP="00E3430B">
      <w:pPr>
        <w:ind w:right="146"/>
        <w:rPr>
          <w:rFonts w:eastAsia="Arial Black" w:cs="Arial"/>
          <w:bCs/>
        </w:rPr>
      </w:pPr>
    </w:p>
    <w:p w14:paraId="40A1016A" w14:textId="77777777" w:rsidR="00E3430B" w:rsidRDefault="00E3430B" w:rsidP="00E3430B">
      <w:pPr>
        <w:ind w:right="146"/>
        <w:rPr>
          <w:rFonts w:eastAsia="Arial Black" w:cs="Arial"/>
          <w:bCs/>
        </w:rPr>
      </w:pPr>
      <w:r>
        <w:rPr>
          <w:rFonts w:eastAsia="Arial Black" w:cs="Arial"/>
          <w:b/>
          <w:bCs/>
          <w:noProof/>
        </w:rPr>
        <mc:AlternateContent>
          <mc:Choice Requires="wpg">
            <w:drawing>
              <wp:anchor distT="0" distB="0" distL="114300" distR="114300" simplePos="0" relativeHeight="251798528" behindDoc="0" locked="0" layoutInCell="1" allowOverlap="1" wp14:anchorId="002E70AF" wp14:editId="10A5A359">
                <wp:simplePos x="0" y="0"/>
                <wp:positionH relativeFrom="column">
                  <wp:posOffset>69850</wp:posOffset>
                </wp:positionH>
                <wp:positionV relativeFrom="paragraph">
                  <wp:posOffset>46990</wp:posOffset>
                </wp:positionV>
                <wp:extent cx="3933825" cy="2733040"/>
                <wp:effectExtent l="0" t="0" r="28575" b="10160"/>
                <wp:wrapNone/>
                <wp:docPr id="1957718362" name="Group 1957718362"/>
                <wp:cNvGraphicFramePr/>
                <a:graphic xmlns:a="http://schemas.openxmlformats.org/drawingml/2006/main">
                  <a:graphicData uri="http://schemas.microsoft.com/office/word/2010/wordprocessingGroup">
                    <wpg:wgp>
                      <wpg:cNvGrpSpPr/>
                      <wpg:grpSpPr>
                        <a:xfrm>
                          <a:off x="0" y="0"/>
                          <a:ext cx="3933825" cy="2733040"/>
                          <a:chOff x="0" y="62474"/>
                          <a:chExt cx="4013272" cy="3466496"/>
                        </a:xfrm>
                      </wpg:grpSpPr>
                      <wpg:grpSp>
                        <wpg:cNvPr id="1957718368" name="Group 1957718368"/>
                        <wpg:cNvGrpSpPr/>
                        <wpg:grpSpPr>
                          <a:xfrm>
                            <a:off x="0" y="62474"/>
                            <a:ext cx="3112367" cy="2220686"/>
                            <a:chOff x="0" y="0"/>
                            <a:chExt cx="3112367" cy="2220686"/>
                          </a:xfrm>
                        </wpg:grpSpPr>
                        <wpg:grpSp>
                          <wpg:cNvPr id="1957718369" name="Group 1957718369"/>
                          <wpg:cNvGrpSpPr/>
                          <wpg:grpSpPr>
                            <a:xfrm>
                              <a:off x="0" y="0"/>
                              <a:ext cx="3112367" cy="2220686"/>
                              <a:chOff x="0" y="0"/>
                              <a:chExt cx="3112367" cy="2220686"/>
                            </a:xfrm>
                          </wpg:grpSpPr>
                          <wps:wsp>
                            <wps:cNvPr id="1957718370" name="Cube 1957718370"/>
                            <wps:cNvSpPr/>
                            <wps:spPr>
                              <a:xfrm>
                                <a:off x="1442594" y="0"/>
                                <a:ext cx="1669773" cy="1561864"/>
                              </a:xfrm>
                              <a:prstGeom prst="cub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18371" name="Freeform: Shape 1957718371"/>
                            <wps:cNvSpPr/>
                            <wps:spPr>
                              <a:xfrm>
                                <a:off x="295334" y="772413"/>
                                <a:ext cx="1149520" cy="817848"/>
                              </a:xfrm>
                              <a:custGeom>
                                <a:avLst/>
                                <a:gdLst>
                                  <a:gd name="connsiteX0" fmla="*/ 973485 w 973485"/>
                                  <a:gd name="connsiteY0" fmla="*/ 191115 h 1179349"/>
                                  <a:gd name="connsiteX1" fmla="*/ 672471 w 973485"/>
                                  <a:gd name="connsiteY1" fmla="*/ 20730 h 1179349"/>
                                  <a:gd name="connsiteX2" fmla="*/ 592958 w 973485"/>
                                  <a:gd name="connsiteY2" fmla="*/ 611398 h 1179349"/>
                                  <a:gd name="connsiteX3" fmla="*/ 70444 w 973485"/>
                                  <a:gd name="connsiteY3" fmla="*/ 821540 h 1179349"/>
                                  <a:gd name="connsiteX4" fmla="*/ 19328 w 973485"/>
                                  <a:gd name="connsiteY4" fmla="*/ 1179349 h 11793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3485" h="1179349">
                                    <a:moveTo>
                                      <a:pt x="973485" y="191115"/>
                                    </a:moveTo>
                                    <a:cubicBezTo>
                                      <a:pt x="854688" y="70899"/>
                                      <a:pt x="735892" y="-49317"/>
                                      <a:pt x="672471" y="20730"/>
                                    </a:cubicBezTo>
                                    <a:cubicBezTo>
                                      <a:pt x="609050" y="90777"/>
                                      <a:pt x="693296" y="477930"/>
                                      <a:pt x="592958" y="611398"/>
                                    </a:cubicBezTo>
                                    <a:cubicBezTo>
                                      <a:pt x="492620" y="744866"/>
                                      <a:pt x="166049" y="726882"/>
                                      <a:pt x="70444" y="821540"/>
                                    </a:cubicBezTo>
                                    <a:cubicBezTo>
                                      <a:pt x="-25161" y="916199"/>
                                      <a:pt x="-2917" y="1047774"/>
                                      <a:pt x="19328" y="1179349"/>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18372" name="Frame 1957718372"/>
                            <wps:cNvSpPr/>
                            <wps:spPr>
                              <a:xfrm>
                                <a:off x="0" y="1573223"/>
                                <a:ext cx="880323" cy="647463"/>
                              </a:xfrm>
                              <a:prstGeom prst="fram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7718373" name="Text Box 2"/>
                          <wps:cNvSpPr txBox="1">
                            <a:spLocks noChangeArrowheads="1"/>
                          </wps:cNvSpPr>
                          <wps:spPr bwMode="auto">
                            <a:xfrm>
                              <a:off x="22718" y="1720385"/>
                              <a:ext cx="857605" cy="357505"/>
                            </a:xfrm>
                            <a:prstGeom prst="rect">
                              <a:avLst/>
                            </a:prstGeom>
                            <a:noFill/>
                            <a:ln w="9525">
                              <a:noFill/>
                              <a:miter lim="800000"/>
                              <a:headEnd/>
                              <a:tailEnd/>
                            </a:ln>
                          </wps:spPr>
                          <wps:txbx>
                            <w:txbxContent>
                              <w:p w14:paraId="5D2BE8BF" w14:textId="77777777" w:rsidR="00E3430B" w:rsidRPr="00817747" w:rsidRDefault="00E3430B" w:rsidP="00E3430B">
                                <w:pPr>
                                  <w:rPr>
                                    <w:sz w:val="20"/>
                                  </w:rPr>
                                </w:pPr>
                                <w:r w:rsidRPr="00817747">
                                  <w:rPr>
                                    <w:sz w:val="20"/>
                                  </w:rPr>
                                  <w:t xml:space="preserve">T = 21.0 </w:t>
                                </w:r>
                                <w:r w:rsidRPr="00817747">
                                  <w:rPr>
                                    <w:rFonts w:cs="Arial"/>
                                    <w:sz w:val="20"/>
                                  </w:rPr>
                                  <w:t>º</w:t>
                                </w:r>
                                <w:r w:rsidRPr="00817747">
                                  <w:rPr>
                                    <w:sz w:val="20"/>
                                  </w:rPr>
                                  <w:t>C</w:t>
                                </w:r>
                              </w:p>
                            </w:txbxContent>
                          </wps:txbx>
                          <wps:bodyPr rot="0" vert="horz" wrap="square" lIns="91440" tIns="45720" rIns="91440" bIns="45720" anchor="t" anchorCtr="0">
                            <a:noAutofit/>
                          </wps:bodyPr>
                        </wps:wsp>
                      </wpg:grpSp>
                      <wps:wsp>
                        <wps:cNvPr id="1957718374" name="Text Box 2"/>
                        <wps:cNvSpPr txBox="1">
                          <a:spLocks noChangeArrowheads="1"/>
                        </wps:cNvSpPr>
                        <wps:spPr bwMode="auto">
                          <a:xfrm>
                            <a:off x="1366592" y="1746616"/>
                            <a:ext cx="2646680" cy="1782354"/>
                          </a:xfrm>
                          <a:prstGeom prst="rect">
                            <a:avLst/>
                          </a:prstGeom>
                          <a:solidFill>
                            <a:srgbClr val="FFFFFF"/>
                          </a:solidFill>
                          <a:ln w="9525">
                            <a:solidFill>
                              <a:srgbClr val="000000"/>
                            </a:solidFill>
                            <a:miter lim="800000"/>
                            <a:headEnd/>
                            <a:tailEnd/>
                          </a:ln>
                        </wps:spPr>
                        <wps:txbx>
                          <w:txbxContent>
                            <w:p w14:paraId="788CD96D" w14:textId="77777777" w:rsidR="00E3430B" w:rsidRPr="004939ED" w:rsidRDefault="00E3430B" w:rsidP="00E3430B">
                              <w:pPr>
                                <w:rPr>
                                  <w:i/>
                                  <w:iCs/>
                                  <w:sz w:val="20"/>
                                </w:rPr>
                              </w:pPr>
                              <w:r w:rsidRPr="004939ED">
                                <w:rPr>
                                  <w:i/>
                                  <w:iCs/>
                                </w:rPr>
                                <w:t>In full sunlight, the SOLAR BOX is able to absorb 90.0 % of all incident thermal radiation (to a maximum of 55.0</w:t>
                              </w:r>
                              <w:r w:rsidRPr="004939ED">
                                <w:rPr>
                                  <w:rFonts w:cs="Arial"/>
                                  <w:i/>
                                  <w:iCs/>
                                </w:rPr>
                                <w:t xml:space="preserve"> º</w:t>
                              </w:r>
                              <w:r w:rsidRPr="004939ED">
                                <w:rPr>
                                  <w:i/>
                                  <w:iCs/>
                                </w:rPr>
                                <w:t>C).</w:t>
                              </w:r>
                            </w:p>
                            <w:p w14:paraId="4E7E15F8" w14:textId="77777777" w:rsidR="00E3430B" w:rsidRDefault="00E3430B" w:rsidP="00E3430B">
                              <w:pPr>
                                <w:rPr>
                                  <w:i/>
                                  <w:iCs/>
                                </w:rPr>
                              </w:pPr>
                            </w:p>
                            <w:p w14:paraId="561DB02C" w14:textId="77777777" w:rsidR="00E3430B" w:rsidRPr="004939ED" w:rsidRDefault="00E3430B" w:rsidP="00E3430B">
                              <w:pPr>
                                <w:rPr>
                                  <w:i/>
                                  <w:iCs/>
                                </w:rPr>
                              </w:pPr>
                              <w:r w:rsidRPr="004939ED">
                                <w:rPr>
                                  <w:i/>
                                  <w:iCs/>
                                </w:rPr>
                                <w:t>Note: an initial time lag of approximately 4 minutes will pass before a constant rate of transfer occurs.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2E70AF" id="Group 1957718362" o:spid="_x0000_s1045" style="position:absolute;margin-left:5.5pt;margin-top:3.7pt;width:309.75pt;height:215.2pt;z-index:251798528;mso-width-relative:margin;mso-height-relative:margin" coordorigin=",624" coordsize="40132,34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">
                <v:group id="Group 1957718368" o:spid="_x0000_s1046" style="position:absolute;top:624;width:31123;height:22207" coordsize="31123,2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">
                  <v:group id="Group 1957718369" o:spid="_x0000_s1047" style="position:absolute;width:31123;height:22206" coordsize="31123,2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957718370" o:spid="_x0000_s1048" type="#_x0000_t16" style="position:absolute;left:14425;width:16698;height:15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" fillcolor="#555 [2160]" strokecolor="black [3200]" strokeweight=".5pt">
                      <v:fill color2="#313131 [2608]" rotate="t" colors="0 #9b9b9b;.5 #8e8e8e;1 #797979" focus="100%" type="gradient">
                        <o:fill v:ext="view" type="gradientUnscaled"/>
                      </v:fill>
                    </v:shape>
                    <v:shape id="Freeform: Shape 1957718371" o:spid="_x0000_s1049" style="position:absolute;left:2953;top:7724;width:11495;height:8178;visibility:visible;mso-wrap-style:square;v-text-anchor:middle" coordsize="973485,117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" path="m973485,191115c854688,70899,735892,-49317,672471,20730v-63421,70047,20825,457200,-79513,590668c492620,744866,166049,726882,70444,821540v-95605,94659,-73361,226234,-51116,357809e" filled="f" strokecolor="black [3200]" strokeweight=".5pt">
                      <v:stroke joinstyle="miter"/>
                      <v:path arrowok="t" o:connecttype="custom" o:connectlocs="1149520,132533;794074,14376;700182,423989;83182,569717;22823,817848" o:connectangles="0,0,0,0,0"/>
                    </v:shape>
                    <v:shape id="Frame 1957718372" o:spid="_x0000_s1050" style="position:absolute;top:15732;width:8803;height:6474;visibility:visible;mso-wrap-style:square;v-text-anchor:middle" coordsize="880323,647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" path="m,l880323,r,647463l,647463,,xm80933,80933r,485597l799390,566530r,-485597l80933,80933xe" fillcolor="#555 [2160]" strokecolor="black [3200]" strokeweight=".5pt">
                      <v:fill color2="#313131 [2608]" rotate="t" colors="0 #9b9b9b;.5 #8e8e8e;1 #797979" focus="100%" type="gradient">
                        <o:fill v:ext="view" type="gradientUnscaled"/>
                      </v:fill>
                      <v:stroke joinstyle="miter"/>
                      <v:path arrowok="t" o:connecttype="custom" o:connectlocs="0,0;880323,0;880323,647463;0,647463;0,0;80933,80933;80933,566530;799390,566530;799390,80933;80933,80933" o:connectangles="0,0,0,0,0,0,0,0,0,0"/>
                    </v:shape>
                  </v:group>
                  <v:shape id="_x0000_s1051" type="#_x0000_t202" style="position:absolute;left:227;top:17203;width:8576;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" filled="f" stroked="f">
                    <v:textbox>
                      <w:txbxContent>
                        <w:p w14:paraId="5D2BE8BF" w14:textId="77777777" w:rsidR="00E3430B" w:rsidRPr="00817747" w:rsidRDefault="00E3430B" w:rsidP="00E3430B">
                          <w:pPr>
                            <w:rPr>
                              <w:sz w:val="20"/>
                            </w:rPr>
                          </w:pPr>
                          <w:r w:rsidRPr="00817747">
                            <w:rPr>
                              <w:sz w:val="20"/>
                            </w:rPr>
                            <w:t xml:space="preserve">T = 21.0 </w:t>
                          </w:r>
                          <w:r w:rsidRPr="00817747">
                            <w:rPr>
                              <w:rFonts w:cs="Arial"/>
                              <w:sz w:val="20"/>
                            </w:rPr>
                            <w:t>º</w:t>
                          </w:r>
                          <w:r w:rsidRPr="00817747">
                            <w:rPr>
                              <w:sz w:val="20"/>
                            </w:rPr>
                            <w:t>C</w:t>
                          </w:r>
                        </w:p>
                      </w:txbxContent>
                    </v:textbox>
                  </v:shape>
                </v:group>
                <v:shape id="_x0000_s1052" type="#_x0000_t202" style="position:absolute;left:13665;top:17466;width:26467;height:17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">
                  <v:textbox>
                    <w:txbxContent>
                      <w:p w14:paraId="788CD96D" w14:textId="77777777" w:rsidR="00E3430B" w:rsidRPr="004939ED" w:rsidRDefault="00E3430B" w:rsidP="00E3430B">
                        <w:pPr>
                          <w:rPr>
                            <w:i/>
                            <w:iCs/>
                            <w:sz w:val="20"/>
                          </w:rPr>
                        </w:pPr>
                        <w:r w:rsidRPr="004939ED">
                          <w:rPr>
                            <w:i/>
                            <w:iCs/>
                          </w:rPr>
                          <w:t xml:space="preserve">In full sunlight, the SOLAR BOX is able to absorb 90.0 % of all </w:t>
                        </w:r>
                        <w:proofErr w:type="gramStart"/>
                        <w:r w:rsidRPr="004939ED">
                          <w:rPr>
                            <w:i/>
                            <w:iCs/>
                          </w:rPr>
                          <w:t>incident</w:t>
                        </w:r>
                        <w:proofErr w:type="gramEnd"/>
                        <w:r w:rsidRPr="004939ED">
                          <w:rPr>
                            <w:i/>
                            <w:iCs/>
                          </w:rPr>
                          <w:t xml:space="preserve"> thermal radiation (to a maximum of 55.0</w:t>
                        </w:r>
                        <w:r w:rsidRPr="004939ED">
                          <w:rPr>
                            <w:rFonts w:cs="Arial"/>
                            <w:i/>
                            <w:iCs/>
                          </w:rPr>
                          <w:t xml:space="preserve"> º</w:t>
                        </w:r>
                        <w:r w:rsidRPr="004939ED">
                          <w:rPr>
                            <w:i/>
                            <w:iCs/>
                          </w:rPr>
                          <w:t>C).</w:t>
                        </w:r>
                      </w:p>
                      <w:p w14:paraId="4E7E15F8" w14:textId="77777777" w:rsidR="00E3430B" w:rsidRDefault="00E3430B" w:rsidP="00E3430B">
                        <w:pPr>
                          <w:rPr>
                            <w:i/>
                            <w:iCs/>
                          </w:rPr>
                        </w:pPr>
                      </w:p>
                      <w:p w14:paraId="561DB02C" w14:textId="77777777" w:rsidR="00E3430B" w:rsidRPr="004939ED" w:rsidRDefault="00E3430B" w:rsidP="00E3430B">
                        <w:pPr>
                          <w:rPr>
                            <w:i/>
                            <w:iCs/>
                          </w:rPr>
                        </w:pPr>
                        <w:r w:rsidRPr="004939ED">
                          <w:rPr>
                            <w:i/>
                            <w:iCs/>
                          </w:rPr>
                          <w:t>Note: an initial time lag of approximately 4 minutes will pass before a constant rate of transfer occurs.</w:t>
                        </w:r>
                      </w:p>
                    </w:txbxContent>
                  </v:textbox>
                </v:shape>
              </v:group>
            </w:pict>
          </mc:Fallback>
        </mc:AlternateContent>
      </w:r>
    </w:p>
    <w:p w14:paraId="7BC01633" w14:textId="77777777" w:rsidR="00E3430B" w:rsidRDefault="00E3430B" w:rsidP="00E3430B">
      <w:pPr>
        <w:ind w:right="146"/>
        <w:rPr>
          <w:rFonts w:eastAsia="Arial Black" w:cs="Arial"/>
          <w:bCs/>
        </w:rPr>
      </w:pPr>
    </w:p>
    <w:p w14:paraId="13209971" w14:textId="77777777" w:rsidR="00E3430B" w:rsidRDefault="00E3430B" w:rsidP="00E3430B">
      <w:pPr>
        <w:ind w:right="146"/>
        <w:rPr>
          <w:rFonts w:eastAsia="Arial Black" w:cs="Arial"/>
          <w:bCs/>
        </w:rPr>
      </w:pPr>
    </w:p>
    <w:p w14:paraId="64AB41B7" w14:textId="77777777" w:rsidR="00E3430B" w:rsidRDefault="00E3430B" w:rsidP="00E3430B">
      <w:pPr>
        <w:ind w:right="146"/>
        <w:rPr>
          <w:rFonts w:eastAsia="Arial Black" w:cs="Arial"/>
          <w:bCs/>
        </w:rPr>
      </w:pPr>
    </w:p>
    <w:p w14:paraId="1904F621" w14:textId="77777777" w:rsidR="00E3430B" w:rsidRDefault="00E3430B" w:rsidP="00E3430B">
      <w:pPr>
        <w:ind w:right="146"/>
        <w:rPr>
          <w:rFonts w:eastAsia="Arial Black" w:cs="Arial"/>
          <w:bCs/>
        </w:rPr>
      </w:pPr>
    </w:p>
    <w:p w14:paraId="6E6311FF" w14:textId="77777777" w:rsidR="00E3430B" w:rsidRDefault="00E3430B" w:rsidP="00E3430B">
      <w:pPr>
        <w:ind w:right="146"/>
        <w:rPr>
          <w:rFonts w:eastAsia="Arial Black" w:cs="Arial"/>
          <w:bCs/>
        </w:rPr>
      </w:pPr>
    </w:p>
    <w:p w14:paraId="69B664D0" w14:textId="77777777" w:rsidR="00E3430B" w:rsidRDefault="00E3430B" w:rsidP="00E3430B">
      <w:pPr>
        <w:ind w:right="146"/>
        <w:rPr>
          <w:rFonts w:eastAsia="Arial Black" w:cs="Arial"/>
          <w:bCs/>
        </w:rPr>
      </w:pPr>
    </w:p>
    <w:p w14:paraId="15465F19" w14:textId="77777777" w:rsidR="00E3430B" w:rsidRDefault="00E3430B" w:rsidP="00E3430B">
      <w:pPr>
        <w:ind w:right="146"/>
        <w:rPr>
          <w:rFonts w:eastAsia="Arial Black" w:cs="Arial"/>
          <w:bCs/>
        </w:rPr>
      </w:pPr>
    </w:p>
    <w:p w14:paraId="47BB0C43" w14:textId="77777777" w:rsidR="00E3430B" w:rsidRDefault="00E3430B" w:rsidP="00E3430B">
      <w:pPr>
        <w:ind w:right="146"/>
        <w:rPr>
          <w:rFonts w:eastAsia="Arial Black" w:cs="Arial"/>
          <w:bCs/>
        </w:rPr>
      </w:pPr>
    </w:p>
    <w:p w14:paraId="6DD2396F" w14:textId="77777777" w:rsidR="00E3430B" w:rsidRDefault="00E3430B" w:rsidP="00E3430B">
      <w:pPr>
        <w:ind w:right="146"/>
        <w:rPr>
          <w:rFonts w:eastAsia="Arial Black" w:cs="Arial"/>
          <w:bCs/>
        </w:rPr>
      </w:pPr>
    </w:p>
    <w:p w14:paraId="34F24206" w14:textId="77777777" w:rsidR="00E3430B" w:rsidRDefault="00E3430B" w:rsidP="00E3430B">
      <w:pPr>
        <w:ind w:right="146"/>
        <w:rPr>
          <w:rFonts w:eastAsia="Arial Black" w:cs="Arial"/>
          <w:bCs/>
        </w:rPr>
      </w:pPr>
    </w:p>
    <w:p w14:paraId="4CDBACD5" w14:textId="77777777" w:rsidR="00E3430B" w:rsidRDefault="00E3430B" w:rsidP="00E3430B">
      <w:pPr>
        <w:ind w:right="146"/>
        <w:rPr>
          <w:rFonts w:eastAsia="Arial Black" w:cs="Arial"/>
          <w:bCs/>
        </w:rPr>
      </w:pPr>
    </w:p>
    <w:p w14:paraId="22823A40" w14:textId="77777777" w:rsidR="00E3430B" w:rsidRDefault="00E3430B" w:rsidP="00E3430B">
      <w:pPr>
        <w:ind w:right="146"/>
        <w:rPr>
          <w:rFonts w:eastAsia="Arial Black" w:cs="Arial"/>
          <w:bCs/>
        </w:rPr>
      </w:pPr>
    </w:p>
    <w:p w14:paraId="79017F0A" w14:textId="77777777" w:rsidR="00E3430B" w:rsidRDefault="00E3430B" w:rsidP="00E3430B">
      <w:pPr>
        <w:ind w:right="146"/>
        <w:rPr>
          <w:rFonts w:eastAsia="Arial Black" w:cs="Arial"/>
          <w:bCs/>
        </w:rPr>
      </w:pPr>
    </w:p>
    <w:p w14:paraId="4973A203" w14:textId="77777777" w:rsidR="00E3430B" w:rsidRDefault="00E3430B" w:rsidP="00E3430B">
      <w:pPr>
        <w:ind w:right="146"/>
        <w:rPr>
          <w:rFonts w:eastAsia="Arial Black" w:cs="Arial"/>
          <w:bCs/>
        </w:rPr>
      </w:pPr>
    </w:p>
    <w:p w14:paraId="741B1ED5" w14:textId="77777777" w:rsidR="00E3430B" w:rsidRDefault="00E3430B" w:rsidP="00E3430B">
      <w:pPr>
        <w:ind w:right="146"/>
        <w:rPr>
          <w:rFonts w:eastAsia="Arial Black" w:cs="Arial"/>
          <w:bCs/>
        </w:rPr>
      </w:pPr>
    </w:p>
    <w:p w14:paraId="4F7AD819" w14:textId="77777777" w:rsidR="00E3430B" w:rsidRDefault="00E3430B" w:rsidP="00E3430B">
      <w:pPr>
        <w:ind w:right="146"/>
        <w:rPr>
          <w:rFonts w:eastAsia="Arial Black" w:cs="Arial"/>
          <w:bCs/>
        </w:rPr>
      </w:pPr>
    </w:p>
    <w:p w14:paraId="36C127B3" w14:textId="77777777" w:rsidR="00E3430B" w:rsidRDefault="00E3430B" w:rsidP="00E3430B">
      <w:pPr>
        <w:ind w:right="146"/>
        <w:rPr>
          <w:rFonts w:eastAsia="Arial Black" w:cs="Arial"/>
          <w:bCs/>
        </w:rPr>
      </w:pPr>
    </w:p>
    <w:p w14:paraId="2B1CD818" w14:textId="77777777" w:rsidR="00E3430B" w:rsidRDefault="00E3430B" w:rsidP="00E3430B">
      <w:pPr>
        <w:ind w:right="146"/>
        <w:rPr>
          <w:rFonts w:eastAsia="Arial Black" w:cs="Arial"/>
          <w:bCs/>
        </w:rPr>
      </w:pPr>
      <w:r>
        <w:rPr>
          <w:rFonts w:eastAsia="Arial Black" w:cs="Arial"/>
          <w:bCs/>
        </w:rPr>
        <w:t>The students decide to place the solar box out in the sun and record the temperature with a data logger and stop recording if the temperature reaches 55.0</w:t>
      </w:r>
      <w:r w:rsidRPr="00CD171B">
        <w:rPr>
          <w:rFonts w:cs="Arial"/>
        </w:rPr>
        <w:t xml:space="preserve"> ºC.</w:t>
      </w:r>
      <w:r>
        <w:rPr>
          <w:rFonts w:eastAsia="Arial Black" w:cs="Arial"/>
          <w:bCs/>
        </w:rPr>
        <w:t xml:space="preserve"> Their data is shown in the table to the left.</w:t>
      </w:r>
    </w:p>
    <w:p w14:paraId="0C9AD0F0" w14:textId="77777777" w:rsidR="00E3430B" w:rsidRDefault="00E3430B" w:rsidP="00E3430B">
      <w:pPr>
        <w:ind w:right="146"/>
        <w:rPr>
          <w:rFonts w:eastAsia="Arial Black" w:cs="Arial"/>
          <w:bCs/>
        </w:rPr>
      </w:pPr>
    </w:p>
    <w:p w14:paraId="2A4E2DDA" w14:textId="77777777" w:rsidR="00E3430B" w:rsidRDefault="00E3430B" w:rsidP="00E3430B">
      <w:pPr>
        <w:ind w:left="709" w:right="146" w:hanging="720"/>
        <w:rPr>
          <w:rFonts w:eastAsia="Arial Black" w:cs="Arial"/>
          <w:bCs/>
        </w:rPr>
      </w:pPr>
      <w:r>
        <w:rPr>
          <w:rFonts w:eastAsia="Arial Black" w:cs="Arial"/>
          <w:bCs/>
        </w:rPr>
        <w:t>(a)</w:t>
      </w:r>
      <w:r>
        <w:rPr>
          <w:rFonts w:eastAsia="Arial Black" w:cs="Arial"/>
          <w:bCs/>
        </w:rPr>
        <w:tab/>
        <w:t xml:space="preserve"> On the graph on the following page, plot a graph of temperature vs time. Do not draw a line of best fit yet.</w:t>
      </w:r>
      <w:r w:rsidRPr="007E0F08">
        <w:rPr>
          <w:szCs w:val="22"/>
        </w:rPr>
        <w:t xml:space="preserve"> </w:t>
      </w:r>
      <w:r>
        <w:rPr>
          <w:szCs w:val="22"/>
        </w:rPr>
        <w:t>A spare grid is provided on the end of this Question/Answer booklet. If you need to use it, cross out this attempt and clearly indicate that you have redrawn it on the spare page.</w:t>
      </w:r>
    </w:p>
    <w:p w14:paraId="1441D38C" w14:textId="77777777" w:rsidR="00E3430B" w:rsidRDefault="00E3430B" w:rsidP="00E3430B">
      <w:pPr>
        <w:ind w:right="146"/>
        <w:jc w:val="right"/>
        <w:rPr>
          <w:rFonts w:eastAsia="Arial Black" w:cs="Arial"/>
          <w:bCs/>
        </w:rPr>
      </w:pPr>
      <w:r>
        <w:rPr>
          <w:rFonts w:eastAsia="Arial Black" w:cs="Arial"/>
          <w:bCs/>
        </w:rPr>
        <w:t>(4 marks)</w:t>
      </w:r>
    </w:p>
    <w:p w14:paraId="3C5D630C" w14:textId="77777777" w:rsidR="00E3430B" w:rsidRDefault="00E3430B" w:rsidP="00E3430B">
      <w:pPr>
        <w:ind w:right="146"/>
        <w:rPr>
          <w:rFonts w:eastAsia="Arial Black" w:cs="Arial"/>
          <w:bCs/>
        </w:rPr>
      </w:pPr>
    </w:p>
    <w:p w14:paraId="240C4484" w14:textId="77777777" w:rsidR="00E3430B" w:rsidRDefault="00E3430B" w:rsidP="00E3430B">
      <w:pPr>
        <w:tabs>
          <w:tab w:val="left" w:pos="0"/>
        </w:tabs>
        <w:ind w:right="146"/>
        <w:jc w:val="right"/>
        <w:rPr>
          <w:rFonts w:eastAsia="Arial Black" w:cs="Arial"/>
          <w:bCs/>
        </w:rPr>
      </w:pPr>
    </w:p>
    <w:p w14:paraId="05AD3AAC" w14:textId="77777777" w:rsidR="00E3430B" w:rsidRDefault="00E3430B" w:rsidP="00E3430B">
      <w:pPr>
        <w:tabs>
          <w:tab w:val="left" w:pos="0"/>
        </w:tabs>
        <w:ind w:right="146"/>
        <w:jc w:val="right"/>
        <w:rPr>
          <w:rFonts w:eastAsia="Arial Black" w:cs="Arial"/>
          <w:bCs/>
        </w:rPr>
      </w:pPr>
    </w:p>
    <w:p w14:paraId="61B08D3B" w14:textId="77777777" w:rsidR="00E3430B" w:rsidRDefault="00E3430B" w:rsidP="00E3430B">
      <w:pPr>
        <w:ind w:right="146"/>
        <w:rPr>
          <w:rFonts w:eastAsia="Arial Black" w:cs="Arial"/>
          <w:bCs/>
        </w:rPr>
      </w:pPr>
    </w:p>
    <w:p w14:paraId="4D270BD7" w14:textId="77777777" w:rsidR="00E3430B" w:rsidRDefault="00E3430B" w:rsidP="00E3430B">
      <w:pPr>
        <w:ind w:right="146"/>
        <w:rPr>
          <w:rFonts w:eastAsia="Arial Black" w:cs="Arial"/>
          <w:bCs/>
        </w:rPr>
      </w:pPr>
    </w:p>
    <w:p w14:paraId="6DFE1729" w14:textId="77777777" w:rsidR="00E3430B" w:rsidRDefault="00E3430B" w:rsidP="00E3430B">
      <w:pPr>
        <w:ind w:right="146"/>
        <w:rPr>
          <w:rFonts w:eastAsia="Arial Black" w:cs="Arial"/>
          <w:bCs/>
        </w:rPr>
      </w:pPr>
    </w:p>
    <w:p w14:paraId="6B7C7411" w14:textId="77777777" w:rsidR="00E3430B" w:rsidRDefault="00E3430B" w:rsidP="00E3430B">
      <w:pPr>
        <w:ind w:right="146"/>
        <w:rPr>
          <w:rFonts w:cs="Arial"/>
          <w:bCs/>
          <w:color w:val="000000" w:themeColor="text1"/>
          <w:szCs w:val="22"/>
        </w:rPr>
      </w:pPr>
    </w:p>
    <w:p w14:paraId="207D9E3F" w14:textId="77777777" w:rsidR="00E3430B" w:rsidRPr="005B634D" w:rsidRDefault="00E3430B" w:rsidP="00E3430B">
      <w:pPr>
        <w:ind w:right="146"/>
        <w:rPr>
          <w:rFonts w:eastAsia="Arial Black" w:cs="Arial"/>
          <w:bCs/>
        </w:rPr>
      </w:pPr>
      <w:r>
        <w:rPr>
          <w:noProof/>
        </w:rPr>
        <w:drawing>
          <wp:anchor distT="0" distB="0" distL="114300" distR="114300" simplePos="0" relativeHeight="251799552" behindDoc="0" locked="0" layoutInCell="1" allowOverlap="1" wp14:anchorId="3D784288" wp14:editId="499D4244">
            <wp:simplePos x="0" y="0"/>
            <wp:positionH relativeFrom="margin">
              <wp:align>right</wp:align>
            </wp:positionH>
            <wp:positionV relativeFrom="paragraph">
              <wp:posOffset>184150</wp:posOffset>
            </wp:positionV>
            <wp:extent cx="5923280" cy="8105140"/>
            <wp:effectExtent l="0" t="0" r="1270" b="0"/>
            <wp:wrapSquare wrapText="bothSides"/>
            <wp:docPr id="1957718375" name="Picture 195771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23280" cy="8105140"/>
                    </a:xfrm>
                    <a:prstGeom prst="rect">
                      <a:avLst/>
                    </a:prstGeom>
                  </pic:spPr>
                </pic:pic>
              </a:graphicData>
            </a:graphic>
            <wp14:sizeRelH relativeFrom="margin">
              <wp14:pctWidth>0</wp14:pctWidth>
            </wp14:sizeRelH>
            <wp14:sizeRelV relativeFrom="margin">
              <wp14:pctHeight>0</wp14:pctHeight>
            </wp14:sizeRelV>
          </wp:anchor>
        </w:drawing>
      </w:r>
    </w:p>
    <w:p w14:paraId="0E2CAA49" w14:textId="77777777" w:rsidR="00E3430B" w:rsidRDefault="00E3430B" w:rsidP="00E3430B">
      <w:pPr>
        <w:ind w:right="146"/>
        <w:rPr>
          <w:rFonts w:eastAsia="Arial Black" w:cs="Arial"/>
          <w:bCs/>
        </w:rPr>
      </w:pPr>
    </w:p>
    <w:p w14:paraId="1574C617" w14:textId="77777777" w:rsidR="00E3430B" w:rsidRDefault="00E3430B" w:rsidP="00E3430B">
      <w:pPr>
        <w:ind w:right="146"/>
        <w:rPr>
          <w:rFonts w:eastAsia="Arial Black" w:cs="Arial"/>
          <w:bCs/>
        </w:rPr>
      </w:pPr>
      <w:r>
        <w:rPr>
          <w:rFonts w:eastAsia="Arial Black" w:cs="Arial"/>
          <w:bCs/>
        </w:rPr>
        <w:br w:type="page"/>
      </w:r>
      <w:r>
        <w:rPr>
          <w:rFonts w:eastAsia="Arial Black" w:cs="Arial"/>
          <w:bCs/>
        </w:rPr>
        <w:lastRenderedPageBreak/>
        <w:t>While waiting for the data to be collected, the students derive an equation relating the solar constant power to the graph they intend to construct.</w:t>
      </w:r>
    </w:p>
    <w:p w14:paraId="3BE01B53" w14:textId="77777777" w:rsidR="00E3430B" w:rsidRDefault="00E3430B" w:rsidP="00E3430B">
      <w:pPr>
        <w:ind w:right="146"/>
        <w:jc w:val="center"/>
        <w:rPr>
          <w:rFonts w:eastAsia="Arial Black" w:cs="Arial"/>
          <w:bCs/>
        </w:rPr>
      </w:pPr>
      <m:oMathPara>
        <m:oMath>
          <m:r>
            <w:rPr>
              <w:rFonts w:ascii="Cambria Math" w:eastAsia="Arial Black" w:hAnsi="Cambria Math" w:cs="Arial"/>
              <w:sz w:val="28"/>
            </w:rPr>
            <m:t>P=66.7mc×</m:t>
          </m:r>
          <m:f>
            <m:fPr>
              <m:ctrlPr>
                <w:rPr>
                  <w:rFonts w:ascii="Cambria Math" w:eastAsia="Arial Black" w:hAnsi="Cambria Math" w:cs="Arial"/>
                  <w:bCs/>
                  <w:i/>
                  <w:sz w:val="28"/>
                </w:rPr>
              </m:ctrlPr>
            </m:fPr>
            <m:num>
              <m:r>
                <w:rPr>
                  <w:rFonts w:ascii="Cambria Math" w:eastAsia="Arial Black" w:hAnsi="Cambria Math" w:cs="Arial"/>
                  <w:sz w:val="28"/>
                </w:rPr>
                <m:t>∆y</m:t>
              </m:r>
            </m:num>
            <m:den>
              <m:r>
                <w:rPr>
                  <w:rFonts w:ascii="Cambria Math" w:eastAsia="Arial Black" w:hAnsi="Cambria Math" w:cs="Arial"/>
                  <w:sz w:val="28"/>
                </w:rPr>
                <m:t>∆x</m:t>
              </m:r>
            </m:den>
          </m:f>
        </m:oMath>
      </m:oMathPara>
    </w:p>
    <w:p w14:paraId="1F85171F" w14:textId="77777777" w:rsidR="00E3430B" w:rsidRDefault="00E3430B" w:rsidP="00E3430B">
      <w:pPr>
        <w:ind w:right="146"/>
        <w:rPr>
          <w:rFonts w:eastAsia="Arial Black" w:cs="Arial"/>
          <w:bCs/>
        </w:rPr>
      </w:pPr>
    </w:p>
    <w:p w14:paraId="4FD4BD2E" w14:textId="77777777" w:rsidR="00E3430B" w:rsidRDefault="00E3430B" w:rsidP="00E3430B">
      <w:pPr>
        <w:tabs>
          <w:tab w:val="left" w:pos="1923"/>
        </w:tabs>
        <w:ind w:right="146"/>
        <w:rPr>
          <w:rFonts w:eastAsia="Arial Black" w:cs="Arial"/>
          <w:bCs/>
        </w:rPr>
      </w:pPr>
      <w:r>
        <w:rPr>
          <w:rFonts w:eastAsia="Arial Black" w:cs="Arial"/>
          <w:bCs/>
        </w:rPr>
        <w:t>Where P is the Solar constant, m is the mass of oil and c is the specific heat capacity of the oil.</w:t>
      </w:r>
    </w:p>
    <w:p w14:paraId="2F6A5B0A" w14:textId="77777777" w:rsidR="00E3430B" w:rsidRDefault="00E3430B" w:rsidP="00E3430B">
      <w:pPr>
        <w:tabs>
          <w:tab w:val="left" w:pos="1923"/>
        </w:tabs>
        <w:ind w:right="146"/>
        <w:rPr>
          <w:rFonts w:eastAsia="Arial Black" w:cs="Arial"/>
          <w:bCs/>
        </w:rPr>
      </w:pPr>
    </w:p>
    <w:p w14:paraId="1E33537F" w14:textId="77777777" w:rsidR="00E3430B" w:rsidRDefault="00E3430B" w:rsidP="00E3430B">
      <w:pPr>
        <w:tabs>
          <w:tab w:val="left" w:pos="0"/>
        </w:tabs>
        <w:ind w:right="146"/>
        <w:rPr>
          <w:rFonts w:eastAsia="Arial Black" w:cs="Arial"/>
          <w:bCs/>
        </w:rPr>
      </w:pPr>
      <w:r>
        <w:rPr>
          <w:rFonts w:eastAsia="Arial Black" w:cs="Arial"/>
          <w:bCs/>
        </w:rPr>
        <w:t>(b)</w:t>
      </w:r>
      <w:r>
        <w:rPr>
          <w:rFonts w:eastAsia="Arial Black" w:cs="Arial"/>
          <w:bCs/>
        </w:rPr>
        <w:tab/>
        <w:t>Show how the students were able to derive an equation relating the variables shown above.</w:t>
      </w:r>
    </w:p>
    <w:p w14:paraId="3216DFD7" w14:textId="77777777" w:rsidR="00E3430B" w:rsidRDefault="00E3430B" w:rsidP="00E3430B">
      <w:pPr>
        <w:tabs>
          <w:tab w:val="left" w:pos="0"/>
        </w:tabs>
        <w:ind w:right="146"/>
        <w:jc w:val="right"/>
        <w:rPr>
          <w:rFonts w:eastAsia="Arial Black" w:cs="Arial"/>
          <w:bCs/>
        </w:rPr>
      </w:pPr>
      <w:r>
        <w:rPr>
          <w:rFonts w:eastAsia="Arial Black" w:cs="Arial"/>
          <w:bCs/>
        </w:rPr>
        <w:t>(4 marks)</w:t>
      </w:r>
    </w:p>
    <w:p w14:paraId="628D6C5D" w14:textId="3296177E" w:rsidR="00E3430B" w:rsidRDefault="00E3430B" w:rsidP="00E3430B">
      <w:pPr>
        <w:rPr>
          <w:rFonts w:eastAsia="Arial Black" w:cs="Arial"/>
          <w:bCs/>
        </w:rPr>
      </w:pPr>
    </w:p>
    <w:p w14:paraId="66830E50" w14:textId="34956A4E" w:rsidR="00E3430B" w:rsidRDefault="00E3430B" w:rsidP="00E3430B">
      <w:pPr>
        <w:ind w:right="146"/>
        <w:rPr>
          <w:rFonts w:eastAsia="Arial Black" w:cs="Arial"/>
          <w:bCs/>
        </w:rPr>
      </w:pPr>
    </w:p>
    <w:p w14:paraId="631BFD1D" w14:textId="43CA2604" w:rsidR="00E3430B" w:rsidRDefault="00E3430B" w:rsidP="00E3430B">
      <w:pPr>
        <w:ind w:right="146"/>
        <w:rPr>
          <w:rFonts w:eastAsia="Arial Black" w:cs="Arial"/>
          <w:bCs/>
        </w:rPr>
      </w:pPr>
    </w:p>
    <w:p w14:paraId="3D21312F" w14:textId="3D68A7B9" w:rsidR="00E3430B" w:rsidRDefault="00E3430B" w:rsidP="00E3430B">
      <w:pPr>
        <w:ind w:right="146"/>
        <w:rPr>
          <w:rFonts w:eastAsia="Arial Black" w:cs="Arial"/>
          <w:bCs/>
        </w:rPr>
      </w:pPr>
    </w:p>
    <w:p w14:paraId="72F74144" w14:textId="128FBE79" w:rsidR="00E3430B" w:rsidRDefault="00E3430B" w:rsidP="00E3430B">
      <w:pPr>
        <w:ind w:right="146"/>
        <w:rPr>
          <w:rFonts w:eastAsia="Arial Black" w:cs="Arial"/>
          <w:bCs/>
        </w:rPr>
      </w:pPr>
    </w:p>
    <w:p w14:paraId="2F8AE9AC" w14:textId="7F332A6C" w:rsidR="00E3430B" w:rsidRDefault="00E3430B" w:rsidP="00E3430B">
      <w:pPr>
        <w:ind w:right="146"/>
        <w:rPr>
          <w:rFonts w:eastAsia="Arial Black" w:cs="Arial"/>
          <w:bCs/>
        </w:rPr>
      </w:pPr>
    </w:p>
    <w:p w14:paraId="68EF6140" w14:textId="4272C35E" w:rsidR="00E3430B" w:rsidRDefault="00E3430B" w:rsidP="00E3430B">
      <w:pPr>
        <w:ind w:right="146"/>
        <w:rPr>
          <w:rFonts w:eastAsia="Arial Black" w:cs="Arial"/>
          <w:bCs/>
        </w:rPr>
      </w:pPr>
    </w:p>
    <w:p w14:paraId="47BDD54C" w14:textId="58ACB0E1" w:rsidR="00E3430B" w:rsidRDefault="00E3430B" w:rsidP="00E3430B">
      <w:pPr>
        <w:ind w:right="146"/>
        <w:rPr>
          <w:rFonts w:eastAsia="Arial Black" w:cs="Arial"/>
          <w:bCs/>
        </w:rPr>
      </w:pPr>
    </w:p>
    <w:p w14:paraId="740A93A2" w14:textId="54CE9D45" w:rsidR="00E3430B" w:rsidRDefault="00E3430B" w:rsidP="00E3430B">
      <w:pPr>
        <w:ind w:right="146"/>
        <w:rPr>
          <w:rFonts w:eastAsia="Arial Black" w:cs="Arial"/>
          <w:bCs/>
        </w:rPr>
      </w:pPr>
    </w:p>
    <w:p w14:paraId="15743DCE" w14:textId="2773C43B" w:rsidR="00E3430B" w:rsidRDefault="00E3430B" w:rsidP="00E3430B">
      <w:pPr>
        <w:ind w:right="146"/>
        <w:rPr>
          <w:rFonts w:eastAsia="Arial Black" w:cs="Arial"/>
          <w:bCs/>
        </w:rPr>
      </w:pPr>
    </w:p>
    <w:p w14:paraId="1F3BCE59" w14:textId="77777777" w:rsidR="00E3430B" w:rsidRDefault="00E3430B" w:rsidP="00E3430B">
      <w:pPr>
        <w:ind w:right="146"/>
        <w:rPr>
          <w:rFonts w:eastAsia="Arial Black" w:cs="Arial"/>
          <w:bCs/>
        </w:rPr>
      </w:pPr>
    </w:p>
    <w:p w14:paraId="582312D1" w14:textId="5467E7AD" w:rsidR="00E3430B" w:rsidRDefault="00E3430B" w:rsidP="00E3430B">
      <w:pPr>
        <w:ind w:right="146"/>
        <w:rPr>
          <w:rFonts w:cs="Arial"/>
          <w:b/>
          <w:color w:val="000000" w:themeColor="text1"/>
          <w:szCs w:val="22"/>
        </w:rPr>
      </w:pPr>
    </w:p>
    <w:p w14:paraId="312FAC4B" w14:textId="77777777" w:rsidR="00E3430B" w:rsidRDefault="00E3430B" w:rsidP="00E3430B">
      <w:pPr>
        <w:ind w:right="146"/>
        <w:rPr>
          <w:rFonts w:eastAsia="Arial Black" w:cs="Arial"/>
          <w:bCs/>
        </w:rPr>
      </w:pPr>
    </w:p>
    <w:p w14:paraId="5495AF3F" w14:textId="77777777" w:rsidR="00E3430B" w:rsidRDefault="00E3430B" w:rsidP="00E3430B">
      <w:pPr>
        <w:ind w:left="720" w:right="146" w:hanging="720"/>
        <w:rPr>
          <w:rFonts w:cs="Arial"/>
        </w:rPr>
      </w:pPr>
      <w:bookmarkStart w:id="7" w:name="_Hlk95993302"/>
      <w:r>
        <w:rPr>
          <w:rFonts w:eastAsia="Arial Black" w:cs="Arial"/>
          <w:bCs/>
        </w:rPr>
        <w:t>Between 32</w:t>
      </w:r>
      <w:r>
        <w:rPr>
          <w:rFonts w:cs="Arial"/>
        </w:rPr>
        <w:t xml:space="preserve"> minutes and 40 minutes an anomaly occurred which produced unreliable data. The </w:t>
      </w:r>
    </w:p>
    <w:p w14:paraId="0D70DD21" w14:textId="77777777" w:rsidR="00E3430B" w:rsidRDefault="00E3430B" w:rsidP="00E3430B">
      <w:pPr>
        <w:ind w:left="720" w:right="146" w:hanging="720"/>
        <w:rPr>
          <w:rFonts w:cs="Arial"/>
        </w:rPr>
      </w:pPr>
      <w:r>
        <w:rPr>
          <w:rFonts w:cs="Arial"/>
        </w:rPr>
        <w:t>students decided to exclude the data after 32 minutes as well as the first 4 minutes.</w:t>
      </w:r>
    </w:p>
    <w:p w14:paraId="3DDFFB47" w14:textId="77777777" w:rsidR="00E3430B" w:rsidRPr="00803B13" w:rsidRDefault="00E3430B" w:rsidP="00E3430B">
      <w:pPr>
        <w:ind w:left="720" w:right="146" w:hanging="720"/>
        <w:rPr>
          <w:rFonts w:cs="Arial"/>
        </w:rPr>
      </w:pPr>
    </w:p>
    <w:p w14:paraId="54B7A6C9" w14:textId="77777777" w:rsidR="00E3430B" w:rsidRDefault="00E3430B" w:rsidP="00E3430B">
      <w:pPr>
        <w:ind w:left="720" w:right="146" w:hanging="720"/>
        <w:rPr>
          <w:rFonts w:eastAsia="Arial Black" w:cs="Arial"/>
          <w:bCs/>
        </w:rPr>
      </w:pPr>
      <w:r>
        <w:rPr>
          <w:rFonts w:eastAsia="Arial Black" w:cs="Arial"/>
          <w:bCs/>
        </w:rPr>
        <w:t xml:space="preserve">(c) </w:t>
      </w:r>
      <w:r>
        <w:rPr>
          <w:rFonts w:eastAsia="Arial Black" w:cs="Arial"/>
          <w:bCs/>
        </w:rPr>
        <w:tab/>
        <w:t>Using this information, draw a line of best fit and determine the gradient of this region. Express your answer to 2 significant figures.</w:t>
      </w:r>
    </w:p>
    <w:p w14:paraId="24865E9D" w14:textId="77777777" w:rsidR="00E3430B" w:rsidRDefault="00E3430B" w:rsidP="00E3430B">
      <w:pPr>
        <w:ind w:right="146"/>
        <w:jc w:val="right"/>
        <w:rPr>
          <w:rFonts w:eastAsia="Arial Black" w:cs="Arial"/>
          <w:bCs/>
        </w:rPr>
      </w:pPr>
      <w:r>
        <w:rPr>
          <w:rFonts w:eastAsia="Arial Black" w:cs="Arial"/>
          <w:bCs/>
        </w:rPr>
        <w:t>(5 marks)</w:t>
      </w:r>
    </w:p>
    <w:bookmarkEnd w:id="7"/>
    <w:p w14:paraId="51E86E99" w14:textId="77777777" w:rsidR="00E3430B" w:rsidRDefault="00E3430B" w:rsidP="00E3430B">
      <w:pPr>
        <w:ind w:right="146"/>
        <w:jc w:val="right"/>
        <w:rPr>
          <w:rFonts w:eastAsia="Arial Black" w:cs="Arial"/>
          <w:bCs/>
        </w:rPr>
      </w:pPr>
    </w:p>
    <w:p w14:paraId="5CE7BAF2" w14:textId="77777777" w:rsidR="00E3430B" w:rsidRDefault="00E3430B" w:rsidP="00E3430B">
      <w:pPr>
        <w:ind w:right="146"/>
        <w:jc w:val="right"/>
        <w:rPr>
          <w:rFonts w:eastAsia="Arial Black" w:cs="Arial"/>
          <w:bCs/>
        </w:rPr>
      </w:pPr>
    </w:p>
    <w:p w14:paraId="40FBCE2D" w14:textId="77777777" w:rsidR="00E3430B" w:rsidRDefault="00E3430B" w:rsidP="00E3430B">
      <w:pPr>
        <w:ind w:right="146"/>
        <w:jc w:val="right"/>
        <w:rPr>
          <w:rFonts w:eastAsia="Arial Black" w:cs="Arial"/>
          <w:bCs/>
        </w:rPr>
      </w:pPr>
    </w:p>
    <w:p w14:paraId="17215C48" w14:textId="77777777" w:rsidR="00E3430B" w:rsidRDefault="00E3430B" w:rsidP="00E3430B">
      <w:pPr>
        <w:ind w:right="146"/>
        <w:jc w:val="right"/>
        <w:rPr>
          <w:rFonts w:eastAsia="Arial Black" w:cs="Arial"/>
          <w:bCs/>
        </w:rPr>
      </w:pPr>
    </w:p>
    <w:p w14:paraId="75DDF804" w14:textId="77777777" w:rsidR="00E3430B" w:rsidRDefault="00E3430B" w:rsidP="00E3430B">
      <w:pPr>
        <w:ind w:right="146"/>
        <w:jc w:val="right"/>
        <w:rPr>
          <w:rFonts w:eastAsia="Arial Black" w:cs="Arial"/>
          <w:bCs/>
        </w:rPr>
      </w:pPr>
    </w:p>
    <w:p w14:paraId="5F80A4B1" w14:textId="77777777" w:rsidR="00E3430B" w:rsidRDefault="00E3430B" w:rsidP="00E3430B">
      <w:pPr>
        <w:ind w:right="146"/>
        <w:jc w:val="right"/>
        <w:rPr>
          <w:rFonts w:eastAsia="Arial Black" w:cs="Arial"/>
          <w:bCs/>
        </w:rPr>
      </w:pPr>
    </w:p>
    <w:p w14:paraId="653B0239" w14:textId="77777777" w:rsidR="00E3430B" w:rsidRDefault="00E3430B" w:rsidP="00E3430B">
      <w:pPr>
        <w:ind w:right="146"/>
        <w:jc w:val="right"/>
        <w:rPr>
          <w:rFonts w:eastAsia="Arial Black" w:cs="Arial"/>
          <w:bCs/>
        </w:rPr>
      </w:pPr>
    </w:p>
    <w:p w14:paraId="23D14270" w14:textId="77777777" w:rsidR="00E3430B" w:rsidRDefault="00E3430B" w:rsidP="00E3430B">
      <w:pPr>
        <w:ind w:right="146"/>
        <w:jc w:val="right"/>
        <w:rPr>
          <w:rFonts w:eastAsia="Arial Black" w:cs="Arial"/>
          <w:bCs/>
        </w:rPr>
      </w:pPr>
    </w:p>
    <w:p w14:paraId="2DEE9496" w14:textId="77777777" w:rsidR="00E3430B" w:rsidRDefault="00E3430B" w:rsidP="00E3430B">
      <w:pPr>
        <w:ind w:right="146"/>
        <w:jc w:val="right"/>
        <w:rPr>
          <w:rFonts w:eastAsia="Arial Black" w:cs="Arial"/>
          <w:bCs/>
        </w:rPr>
      </w:pPr>
    </w:p>
    <w:p w14:paraId="34C7066D" w14:textId="77777777" w:rsidR="00E3430B" w:rsidRDefault="00E3430B" w:rsidP="00E3430B">
      <w:pPr>
        <w:ind w:right="146"/>
        <w:jc w:val="right"/>
        <w:rPr>
          <w:rFonts w:eastAsia="Arial Black" w:cs="Arial"/>
          <w:bCs/>
        </w:rPr>
      </w:pPr>
    </w:p>
    <w:p w14:paraId="524E4575" w14:textId="77777777" w:rsidR="00E3430B" w:rsidRDefault="00E3430B" w:rsidP="00E3430B">
      <w:pPr>
        <w:ind w:right="146"/>
        <w:jc w:val="right"/>
        <w:rPr>
          <w:rFonts w:eastAsia="Arial Black" w:cs="Arial"/>
          <w:bCs/>
        </w:rPr>
      </w:pPr>
    </w:p>
    <w:p w14:paraId="1FCB8CBF" w14:textId="77777777" w:rsidR="00E3430B" w:rsidRDefault="00E3430B" w:rsidP="00E3430B">
      <w:pPr>
        <w:ind w:right="146"/>
        <w:jc w:val="right"/>
        <w:rPr>
          <w:rFonts w:eastAsia="Arial Black" w:cs="Arial"/>
          <w:bCs/>
        </w:rPr>
      </w:pPr>
    </w:p>
    <w:p w14:paraId="4EA04DE7" w14:textId="77777777" w:rsidR="00E3430B" w:rsidRDefault="00E3430B" w:rsidP="00E3430B">
      <w:pPr>
        <w:ind w:right="146"/>
        <w:jc w:val="right"/>
        <w:rPr>
          <w:rFonts w:eastAsia="Arial Black" w:cs="Arial"/>
          <w:bCs/>
        </w:rPr>
      </w:pPr>
    </w:p>
    <w:p w14:paraId="76D9710E" w14:textId="77777777" w:rsidR="00E3430B" w:rsidRDefault="00E3430B" w:rsidP="00E3430B">
      <w:pPr>
        <w:ind w:right="146"/>
        <w:jc w:val="right"/>
        <w:rPr>
          <w:rFonts w:eastAsia="Arial Black" w:cs="Arial"/>
          <w:bCs/>
        </w:rPr>
      </w:pPr>
    </w:p>
    <w:p w14:paraId="0ED313A2" w14:textId="77777777" w:rsidR="00E3430B" w:rsidRDefault="00E3430B" w:rsidP="00E3430B">
      <w:pPr>
        <w:ind w:right="146"/>
        <w:jc w:val="right"/>
        <w:rPr>
          <w:rFonts w:eastAsia="Arial Black" w:cs="Arial"/>
          <w:bCs/>
        </w:rPr>
      </w:pPr>
    </w:p>
    <w:p w14:paraId="52A4F6E8" w14:textId="77777777" w:rsidR="00E3430B" w:rsidRDefault="00E3430B" w:rsidP="00E3430B">
      <w:pPr>
        <w:ind w:right="146"/>
        <w:jc w:val="right"/>
        <w:rPr>
          <w:rFonts w:eastAsia="Arial Black" w:cs="Arial"/>
          <w:bCs/>
        </w:rPr>
      </w:pPr>
    </w:p>
    <w:p w14:paraId="1DA0FFF2" w14:textId="77777777" w:rsidR="00E3430B" w:rsidRDefault="00E3430B" w:rsidP="00E3430B">
      <w:pPr>
        <w:ind w:right="146"/>
        <w:jc w:val="right"/>
        <w:rPr>
          <w:rFonts w:eastAsia="Arial Black" w:cs="Arial"/>
          <w:bCs/>
        </w:rPr>
      </w:pPr>
    </w:p>
    <w:p w14:paraId="44879C57" w14:textId="77777777" w:rsidR="00E3430B" w:rsidRDefault="00E3430B" w:rsidP="00E3430B">
      <w:pPr>
        <w:ind w:left="720" w:right="146" w:hanging="720"/>
        <w:rPr>
          <w:rFonts w:eastAsia="Arial Black" w:cs="Arial"/>
          <w:bCs/>
        </w:rPr>
      </w:pPr>
      <w:r>
        <w:rPr>
          <w:rFonts w:eastAsia="Arial Black" w:cs="Arial"/>
          <w:bCs/>
        </w:rPr>
        <w:t>(d)</w:t>
      </w:r>
      <w:r>
        <w:rPr>
          <w:rFonts w:eastAsia="Arial Black" w:cs="Arial"/>
          <w:bCs/>
        </w:rPr>
        <w:tab/>
        <w:t xml:space="preserve">Use the gradient and the equation provided to estimate the solar constant. </w:t>
      </w:r>
    </w:p>
    <w:p w14:paraId="21857CA4" w14:textId="77777777" w:rsidR="00E3430B" w:rsidRDefault="00E3430B" w:rsidP="00E3430B">
      <w:pPr>
        <w:ind w:left="720" w:right="146" w:hanging="720"/>
        <w:jc w:val="right"/>
        <w:rPr>
          <w:rFonts w:eastAsia="Arial Black" w:cs="Arial"/>
          <w:bCs/>
        </w:rPr>
      </w:pPr>
      <w:r>
        <w:rPr>
          <w:rFonts w:eastAsia="Arial Black" w:cs="Arial"/>
          <w:bCs/>
        </w:rPr>
        <w:t>(3 marks)</w:t>
      </w:r>
    </w:p>
    <w:p w14:paraId="190B5A8D" w14:textId="77777777" w:rsidR="00E3430B" w:rsidRDefault="00E3430B" w:rsidP="00E3430B">
      <w:pPr>
        <w:ind w:right="146"/>
        <w:rPr>
          <w:rFonts w:cs="Arial"/>
          <w:b/>
          <w:szCs w:val="22"/>
        </w:rPr>
      </w:pPr>
    </w:p>
    <w:p w14:paraId="639D84D3" w14:textId="77777777" w:rsidR="00E3430B" w:rsidRDefault="00E3430B" w:rsidP="00E3430B">
      <w:pPr>
        <w:ind w:right="146"/>
        <w:rPr>
          <w:rFonts w:cs="Arial"/>
          <w:b/>
          <w:szCs w:val="22"/>
        </w:rPr>
      </w:pPr>
      <w:r>
        <w:rPr>
          <w:rFonts w:cs="Arial"/>
          <w:b/>
          <w:szCs w:val="22"/>
        </w:rPr>
        <w:br w:type="page"/>
      </w:r>
    </w:p>
    <w:p w14:paraId="2CFD75EF" w14:textId="77777777" w:rsidR="00E3430B" w:rsidRDefault="00E3430B" w:rsidP="00E3430B">
      <w:pPr>
        <w:ind w:right="146"/>
        <w:jc w:val="both"/>
        <w:rPr>
          <w:rFonts w:cs="Arial"/>
          <w:b/>
          <w:szCs w:val="22"/>
        </w:rPr>
      </w:pPr>
    </w:p>
    <w:p w14:paraId="12A21F27" w14:textId="77777777" w:rsidR="00E3430B" w:rsidRPr="003C78E0" w:rsidRDefault="00E3430B" w:rsidP="00E3430B">
      <w:pPr>
        <w:rPr>
          <w:rFonts w:cs="Arial"/>
          <w:szCs w:val="22"/>
        </w:rPr>
      </w:pPr>
    </w:p>
    <w:p w14:paraId="7091E006" w14:textId="77777777" w:rsidR="00E3430B" w:rsidRPr="003C78E0" w:rsidRDefault="00E3430B" w:rsidP="00E3430B">
      <w:pPr>
        <w:rPr>
          <w:rFonts w:cs="Arial"/>
          <w:szCs w:val="22"/>
        </w:rPr>
      </w:pPr>
    </w:p>
    <w:p w14:paraId="274C439D" w14:textId="77777777" w:rsidR="00E3430B" w:rsidRPr="003C78E0" w:rsidRDefault="00E3430B" w:rsidP="00E3430B">
      <w:pPr>
        <w:ind w:left="720" w:hanging="720"/>
        <w:rPr>
          <w:rFonts w:cs="Arial"/>
        </w:rPr>
      </w:pPr>
    </w:p>
    <w:p w14:paraId="33CA9436" w14:textId="77777777" w:rsidR="00E3430B" w:rsidRPr="003C78E0" w:rsidRDefault="00E3430B" w:rsidP="00E3430B">
      <w:pPr>
        <w:ind w:left="720" w:hanging="720"/>
        <w:rPr>
          <w:rFonts w:cs="Arial"/>
        </w:rPr>
      </w:pPr>
    </w:p>
    <w:p w14:paraId="7DA49B9A" w14:textId="77777777" w:rsidR="00E3430B" w:rsidRPr="003C78E0" w:rsidRDefault="00E3430B" w:rsidP="00E3430B">
      <w:pPr>
        <w:rPr>
          <w:rFonts w:cs="Arial"/>
        </w:rPr>
      </w:pPr>
    </w:p>
    <w:p w14:paraId="2EF267CB" w14:textId="77777777" w:rsidR="00E3430B" w:rsidRPr="003C78E0" w:rsidRDefault="00E3430B" w:rsidP="00E3430B">
      <w:pPr>
        <w:rPr>
          <w:rFonts w:cs="Arial"/>
        </w:rPr>
      </w:pPr>
    </w:p>
    <w:p w14:paraId="2484B289" w14:textId="77777777" w:rsidR="00E3430B" w:rsidRPr="003C78E0" w:rsidRDefault="00E3430B" w:rsidP="00E3430B">
      <w:pPr>
        <w:rPr>
          <w:rFonts w:cs="Arial"/>
        </w:rPr>
      </w:pPr>
    </w:p>
    <w:p w14:paraId="11C1F8CE" w14:textId="77777777" w:rsidR="00E3430B" w:rsidRPr="003C78E0" w:rsidRDefault="00E3430B" w:rsidP="00E3430B">
      <w:pPr>
        <w:rPr>
          <w:rFonts w:cs="Arial"/>
        </w:rPr>
      </w:pPr>
    </w:p>
    <w:p w14:paraId="5972B1CE" w14:textId="77777777" w:rsidR="00E3430B" w:rsidRPr="003C78E0" w:rsidRDefault="00E3430B" w:rsidP="00E3430B">
      <w:pPr>
        <w:rPr>
          <w:rFonts w:cs="Arial"/>
        </w:rPr>
      </w:pPr>
    </w:p>
    <w:p w14:paraId="201C03CE" w14:textId="77777777" w:rsidR="00E3430B" w:rsidRPr="003C78E0" w:rsidRDefault="00E3430B" w:rsidP="00E3430B">
      <w:pPr>
        <w:rPr>
          <w:rFonts w:cs="Arial"/>
        </w:rPr>
      </w:pPr>
    </w:p>
    <w:p w14:paraId="6DCAB2C0" w14:textId="77777777" w:rsidR="00E3430B" w:rsidRPr="003C78E0" w:rsidRDefault="00E3430B" w:rsidP="00E3430B">
      <w:pPr>
        <w:rPr>
          <w:rFonts w:cs="Arial"/>
        </w:rPr>
      </w:pPr>
    </w:p>
    <w:p w14:paraId="14386371" w14:textId="77777777" w:rsidR="00E3430B" w:rsidRPr="003C78E0" w:rsidRDefault="00E3430B" w:rsidP="00E3430B">
      <w:pPr>
        <w:rPr>
          <w:rFonts w:cs="Arial"/>
        </w:rPr>
      </w:pPr>
    </w:p>
    <w:p w14:paraId="524BAAE9" w14:textId="77777777" w:rsidR="00E3430B" w:rsidRPr="003C78E0" w:rsidRDefault="00E3430B" w:rsidP="00E3430B">
      <w:pPr>
        <w:rPr>
          <w:rFonts w:cs="Arial"/>
        </w:rPr>
      </w:pPr>
    </w:p>
    <w:p w14:paraId="3BE883B6" w14:textId="77777777" w:rsidR="00E3430B" w:rsidRPr="003C78E0" w:rsidRDefault="00E3430B" w:rsidP="00E3430B">
      <w:pPr>
        <w:rPr>
          <w:rFonts w:cs="Arial"/>
        </w:rPr>
      </w:pPr>
    </w:p>
    <w:p w14:paraId="6211B981" w14:textId="77777777" w:rsidR="00E3430B" w:rsidRPr="003C78E0" w:rsidRDefault="00E3430B" w:rsidP="00E3430B">
      <w:pPr>
        <w:rPr>
          <w:rFonts w:cs="Arial"/>
        </w:rPr>
      </w:pPr>
    </w:p>
    <w:p w14:paraId="5D066247" w14:textId="77777777" w:rsidR="00E3430B" w:rsidRPr="003C78E0" w:rsidRDefault="00E3430B" w:rsidP="00E3430B">
      <w:pPr>
        <w:rPr>
          <w:rFonts w:cs="Arial"/>
        </w:rPr>
      </w:pPr>
    </w:p>
    <w:p w14:paraId="58F52485" w14:textId="77777777" w:rsidR="00E3430B" w:rsidRDefault="00E3430B" w:rsidP="00E3430B">
      <w:pPr>
        <w:rPr>
          <w:rFonts w:cs="Arial"/>
        </w:rPr>
      </w:pPr>
    </w:p>
    <w:p w14:paraId="4F86DD47" w14:textId="77777777" w:rsidR="00E3430B" w:rsidRDefault="00E3430B" w:rsidP="00E3430B">
      <w:pPr>
        <w:rPr>
          <w:rFonts w:cs="Arial"/>
        </w:rPr>
      </w:pPr>
    </w:p>
    <w:p w14:paraId="03E3DA44" w14:textId="77777777" w:rsidR="00E3430B" w:rsidRDefault="00E3430B" w:rsidP="00E3430B">
      <w:pPr>
        <w:rPr>
          <w:rFonts w:cs="Arial"/>
        </w:rPr>
      </w:pPr>
    </w:p>
    <w:p w14:paraId="573924A4" w14:textId="77777777" w:rsidR="00E3430B" w:rsidRPr="003C78E0" w:rsidRDefault="00E3430B" w:rsidP="00E3430B">
      <w:pPr>
        <w:rPr>
          <w:rFonts w:cs="Arial"/>
        </w:rPr>
      </w:pPr>
    </w:p>
    <w:p w14:paraId="463F7B6C" w14:textId="77777777" w:rsidR="00E3430B" w:rsidRPr="003C78E0" w:rsidRDefault="00E3430B" w:rsidP="00E3430B">
      <w:pPr>
        <w:rPr>
          <w:rFonts w:cs="Arial"/>
        </w:rPr>
      </w:pPr>
    </w:p>
    <w:p w14:paraId="0C6EC1E4" w14:textId="77777777" w:rsidR="00E3430B" w:rsidRPr="003C78E0" w:rsidRDefault="00E3430B" w:rsidP="00E3430B">
      <w:pPr>
        <w:rPr>
          <w:rFonts w:cs="Arial"/>
        </w:rPr>
      </w:pPr>
    </w:p>
    <w:p w14:paraId="101111A3" w14:textId="77777777" w:rsidR="00E3430B" w:rsidRPr="003C78E0" w:rsidRDefault="00E3430B" w:rsidP="00E3430B">
      <w:pPr>
        <w:rPr>
          <w:rFonts w:cs="Arial"/>
        </w:rPr>
      </w:pPr>
    </w:p>
    <w:p w14:paraId="79DE4A77" w14:textId="77777777" w:rsidR="00E3430B" w:rsidRPr="003C78E0" w:rsidRDefault="00E3430B" w:rsidP="00E3430B">
      <w:pPr>
        <w:rPr>
          <w:rFonts w:cs="Arial"/>
        </w:rPr>
      </w:pPr>
    </w:p>
    <w:p w14:paraId="5FDBB688" w14:textId="77777777" w:rsidR="00E3430B" w:rsidRPr="00C02BD3" w:rsidRDefault="00E3430B" w:rsidP="00E3430B">
      <w:pPr>
        <w:jc w:val="center"/>
        <w:rPr>
          <w:rFonts w:cs="Arial"/>
          <w:b/>
        </w:rPr>
      </w:pPr>
      <w:r w:rsidRPr="00C02BD3">
        <w:rPr>
          <w:rFonts w:cs="Arial"/>
          <w:b/>
        </w:rPr>
        <w:t>This page has been left blank intentionally</w:t>
      </w:r>
    </w:p>
    <w:p w14:paraId="0AF670A0" w14:textId="77777777" w:rsidR="00E3430B" w:rsidRPr="00C02BD3" w:rsidRDefault="00E3430B" w:rsidP="00E3430B">
      <w:pPr>
        <w:rPr>
          <w:rFonts w:cs="Arial"/>
        </w:rPr>
      </w:pPr>
    </w:p>
    <w:p w14:paraId="2B4B6F36" w14:textId="77777777" w:rsidR="00E3430B" w:rsidRPr="00C02BD3" w:rsidRDefault="00E3430B" w:rsidP="00E3430B">
      <w:pPr>
        <w:rPr>
          <w:rFonts w:cs="Arial"/>
        </w:rPr>
      </w:pPr>
    </w:p>
    <w:p w14:paraId="07F6303B" w14:textId="77777777" w:rsidR="00E3430B" w:rsidRPr="00C02BD3" w:rsidRDefault="00E3430B" w:rsidP="00E3430B">
      <w:pPr>
        <w:rPr>
          <w:rFonts w:cs="Arial"/>
        </w:rPr>
      </w:pPr>
    </w:p>
    <w:p w14:paraId="0AA4F119" w14:textId="77777777" w:rsidR="00E3430B" w:rsidRPr="00C02BD3" w:rsidRDefault="00E3430B" w:rsidP="00E3430B">
      <w:pPr>
        <w:rPr>
          <w:rFonts w:cs="Arial"/>
        </w:rPr>
      </w:pPr>
    </w:p>
    <w:p w14:paraId="74C1FF41" w14:textId="77777777" w:rsidR="00E3430B" w:rsidRPr="00C02BD3" w:rsidRDefault="00E3430B" w:rsidP="00E3430B">
      <w:pPr>
        <w:rPr>
          <w:rFonts w:cs="Arial"/>
        </w:rPr>
      </w:pPr>
    </w:p>
    <w:p w14:paraId="516A6323" w14:textId="77777777" w:rsidR="00E3430B" w:rsidRPr="00C02BD3" w:rsidRDefault="00E3430B" w:rsidP="00E3430B">
      <w:pPr>
        <w:rPr>
          <w:rFonts w:cs="Arial"/>
        </w:rPr>
      </w:pPr>
    </w:p>
    <w:p w14:paraId="796A1FBC" w14:textId="77777777" w:rsidR="00E3430B" w:rsidRPr="00C02BD3" w:rsidRDefault="00E3430B" w:rsidP="00E3430B">
      <w:pPr>
        <w:rPr>
          <w:rFonts w:cs="Arial"/>
        </w:rPr>
      </w:pPr>
    </w:p>
    <w:p w14:paraId="77507052" w14:textId="77777777" w:rsidR="00E3430B" w:rsidRPr="00C02BD3" w:rsidRDefault="00E3430B" w:rsidP="00E3430B">
      <w:pPr>
        <w:rPr>
          <w:rFonts w:cs="Arial"/>
        </w:rPr>
      </w:pPr>
    </w:p>
    <w:p w14:paraId="63F1F1E6" w14:textId="77777777" w:rsidR="00E3430B" w:rsidRPr="00C02BD3" w:rsidRDefault="00E3430B" w:rsidP="00E3430B">
      <w:pPr>
        <w:rPr>
          <w:rFonts w:cs="Arial"/>
        </w:rPr>
      </w:pPr>
    </w:p>
    <w:p w14:paraId="53D9E4FD" w14:textId="77777777" w:rsidR="00E3430B" w:rsidRPr="00C02BD3" w:rsidRDefault="00E3430B" w:rsidP="00E3430B">
      <w:pPr>
        <w:rPr>
          <w:rFonts w:cs="Arial"/>
        </w:rPr>
      </w:pPr>
    </w:p>
    <w:p w14:paraId="69328EFB" w14:textId="77777777" w:rsidR="00E3430B" w:rsidRPr="00C02BD3" w:rsidRDefault="00E3430B" w:rsidP="00E3430B">
      <w:pPr>
        <w:rPr>
          <w:rFonts w:cs="Arial"/>
        </w:rPr>
      </w:pPr>
    </w:p>
    <w:p w14:paraId="53A4218D" w14:textId="77777777" w:rsidR="00E3430B" w:rsidRPr="00C02BD3" w:rsidRDefault="00E3430B" w:rsidP="00E3430B">
      <w:pPr>
        <w:rPr>
          <w:rFonts w:cs="Arial"/>
        </w:rPr>
      </w:pPr>
    </w:p>
    <w:p w14:paraId="5AA80D6A" w14:textId="77777777" w:rsidR="00E3430B" w:rsidRPr="00C02BD3" w:rsidRDefault="00E3430B" w:rsidP="00E3430B">
      <w:pPr>
        <w:rPr>
          <w:rFonts w:cs="Arial"/>
        </w:rPr>
      </w:pPr>
    </w:p>
    <w:p w14:paraId="7C178AA0" w14:textId="77777777" w:rsidR="00E3430B" w:rsidRPr="00C02BD3" w:rsidRDefault="00E3430B" w:rsidP="00E3430B">
      <w:pPr>
        <w:rPr>
          <w:rFonts w:cs="Arial"/>
        </w:rPr>
      </w:pPr>
    </w:p>
    <w:p w14:paraId="2E2E0447" w14:textId="77777777" w:rsidR="00E3430B" w:rsidRPr="00C02BD3" w:rsidRDefault="00E3430B" w:rsidP="00E3430B">
      <w:pPr>
        <w:rPr>
          <w:rFonts w:cs="Arial"/>
        </w:rPr>
      </w:pPr>
    </w:p>
    <w:p w14:paraId="3666DDDA" w14:textId="77777777" w:rsidR="00E3430B" w:rsidRPr="00C02BD3" w:rsidRDefault="00E3430B" w:rsidP="00E3430B">
      <w:pPr>
        <w:rPr>
          <w:rFonts w:cs="Arial"/>
        </w:rPr>
      </w:pPr>
    </w:p>
    <w:p w14:paraId="2359C7AB" w14:textId="77777777" w:rsidR="00E3430B" w:rsidRPr="00C02BD3" w:rsidRDefault="00E3430B" w:rsidP="00E3430B">
      <w:pPr>
        <w:rPr>
          <w:rFonts w:cs="Arial"/>
        </w:rPr>
      </w:pPr>
    </w:p>
    <w:p w14:paraId="464DABEF" w14:textId="77777777" w:rsidR="00E3430B" w:rsidRPr="00C02BD3" w:rsidRDefault="00E3430B" w:rsidP="00E3430B">
      <w:pPr>
        <w:rPr>
          <w:rFonts w:cs="Arial"/>
        </w:rPr>
      </w:pPr>
    </w:p>
    <w:p w14:paraId="2CC9CE3C" w14:textId="77777777" w:rsidR="00E3430B" w:rsidRPr="00C02BD3" w:rsidRDefault="00E3430B" w:rsidP="00E3430B">
      <w:pPr>
        <w:rPr>
          <w:rFonts w:cs="Arial"/>
        </w:rPr>
      </w:pPr>
    </w:p>
    <w:p w14:paraId="54F9A88A" w14:textId="77777777" w:rsidR="00E3430B" w:rsidRPr="00C02BD3" w:rsidRDefault="00E3430B" w:rsidP="00E3430B">
      <w:pPr>
        <w:rPr>
          <w:rFonts w:cs="Arial"/>
        </w:rPr>
      </w:pPr>
    </w:p>
    <w:p w14:paraId="08C3A0AF" w14:textId="77777777" w:rsidR="00E3430B" w:rsidRPr="00C02BD3" w:rsidRDefault="00E3430B" w:rsidP="00E3430B">
      <w:pPr>
        <w:rPr>
          <w:rFonts w:cs="Arial"/>
        </w:rPr>
      </w:pPr>
    </w:p>
    <w:p w14:paraId="53F8184A" w14:textId="77777777" w:rsidR="00E3430B" w:rsidRPr="00C02BD3" w:rsidRDefault="00E3430B" w:rsidP="00E3430B">
      <w:pPr>
        <w:rPr>
          <w:rFonts w:cs="Arial"/>
        </w:rPr>
      </w:pPr>
    </w:p>
    <w:p w14:paraId="373B86EC" w14:textId="28F837EF" w:rsidR="00F900A2" w:rsidRPr="00E3430B" w:rsidRDefault="00F900A2" w:rsidP="00E3430B">
      <w:pPr>
        <w:rPr>
          <w:rFonts w:cs="Arial"/>
          <w:szCs w:val="22"/>
        </w:rPr>
      </w:pPr>
      <w:r>
        <w:rPr>
          <w:b/>
        </w:rPr>
        <w:br w:type="page"/>
      </w:r>
    </w:p>
    <w:p w14:paraId="01B3D984" w14:textId="4B0E437C" w:rsidR="00F900A2" w:rsidRDefault="00F900A2" w:rsidP="00F900A2">
      <w:pPr>
        <w:spacing w:after="160" w:line="259" w:lineRule="auto"/>
        <w:rPr>
          <w:b/>
        </w:rPr>
      </w:pPr>
      <w:r>
        <w:rPr>
          <w:b/>
        </w:rPr>
        <w:lastRenderedPageBreak/>
        <w:t>Question 1</w:t>
      </w:r>
      <w:r w:rsidR="00D20B51">
        <w:rPr>
          <w:b/>
        </w:rPr>
        <w:t>2</w:t>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Pr>
          <w:b/>
        </w:rPr>
        <w:t xml:space="preserve">          (14</w:t>
      </w:r>
      <w:r w:rsidRPr="00EA353E">
        <w:rPr>
          <w:b/>
        </w:rPr>
        <w:t xml:space="preserve"> marks)</w:t>
      </w:r>
    </w:p>
    <w:p w14:paraId="6BAC3EE5" w14:textId="77777777" w:rsidR="00F900A2" w:rsidRDefault="00F900A2" w:rsidP="00F900A2">
      <w:pPr>
        <w:rPr>
          <w:rFonts w:cs="Arial"/>
        </w:rPr>
      </w:pPr>
      <w:bookmarkStart w:id="8" w:name="_Hlk95126992"/>
      <w:r w:rsidRPr="00A178E0">
        <w:rPr>
          <w:rFonts w:cs="Arial"/>
        </w:rPr>
        <w:t xml:space="preserve">Whilst making a cup of coffee, </w:t>
      </w:r>
      <w:r>
        <w:rPr>
          <w:rFonts w:cs="Arial"/>
        </w:rPr>
        <w:t>355 mL of hot water is added to a 320.0 g ceramic coffee mug. Both reach a common temperature of 90.0°C.</w:t>
      </w:r>
    </w:p>
    <w:bookmarkEnd w:id="8"/>
    <w:p w14:paraId="49F5BBE6" w14:textId="77777777" w:rsidR="00F900A2" w:rsidRDefault="00F900A2" w:rsidP="00F900A2">
      <w:pPr>
        <w:rPr>
          <w:rFonts w:cs="Arial"/>
        </w:rPr>
      </w:pPr>
    </w:p>
    <w:p w14:paraId="733635E7" w14:textId="77777777" w:rsidR="00F900A2" w:rsidRDefault="00F900A2" w:rsidP="00F900A2">
      <w:pPr>
        <w:rPr>
          <w:rFonts w:cs="Arial"/>
        </w:rPr>
      </w:pPr>
      <w:r>
        <w:rPr>
          <w:rFonts w:cs="Arial"/>
        </w:rPr>
        <w:t xml:space="preserve">It is known that water at this temperature can cause third degree burns, so a decision is made to cool it down to 55.0 °C. This is achieved by adding ice at -8.50 °C until this final cooler temperature is achieved. </w:t>
      </w:r>
    </w:p>
    <w:p w14:paraId="01BEC679" w14:textId="77777777" w:rsidR="00F900A2" w:rsidRDefault="00F900A2" w:rsidP="00F900A2">
      <w:pPr>
        <w:rPr>
          <w:rFonts w:cs="Arial"/>
        </w:rPr>
      </w:pPr>
    </w:p>
    <w:p w14:paraId="0ED0C4A3" w14:textId="77777777" w:rsidR="00F900A2" w:rsidRDefault="00F900A2" w:rsidP="00F900A2">
      <w:pPr>
        <w:rPr>
          <w:rFonts w:cs="Arial"/>
        </w:rPr>
      </w:pPr>
      <w:r>
        <w:rPr>
          <w:rFonts w:cs="Arial"/>
        </w:rPr>
        <w:t xml:space="preserve">Assume no heat is transferred to the surroundings. </w:t>
      </w:r>
    </w:p>
    <w:p w14:paraId="7A1448ED" w14:textId="77777777" w:rsidR="00F900A2" w:rsidRDefault="00F900A2" w:rsidP="00F900A2">
      <w:pPr>
        <w:rPr>
          <w:rFonts w:cs="Arial"/>
        </w:rPr>
      </w:pPr>
    </w:p>
    <w:p w14:paraId="773EA747" w14:textId="77777777" w:rsidR="00F900A2" w:rsidRDefault="00F900A2" w:rsidP="00F900A2">
      <w:pPr>
        <w:pStyle w:val="ListParagraph"/>
        <w:numPr>
          <w:ilvl w:val="0"/>
          <w:numId w:val="34"/>
        </w:numPr>
        <w:spacing w:after="160" w:line="259" w:lineRule="auto"/>
        <w:ind w:hanging="720"/>
        <w:contextualSpacing/>
      </w:pPr>
      <w:r>
        <w:t>Show that the heat energy lost by the water and the ceramic mug as their temperature drops to 55.0 °C is approximately 7.00 x 10</w:t>
      </w:r>
      <w:r w:rsidRPr="00223F02">
        <w:rPr>
          <w:vertAlign w:val="superscript"/>
        </w:rPr>
        <w:t>4</w:t>
      </w:r>
      <w:r>
        <w:t xml:space="preserve"> J. </w:t>
      </w:r>
    </w:p>
    <w:p w14:paraId="39A4404F" w14:textId="77777777" w:rsidR="00F900A2" w:rsidRDefault="00F900A2" w:rsidP="00F900A2">
      <w:pPr>
        <w:pStyle w:val="ListParagraph"/>
        <w:spacing w:after="160" w:line="259" w:lineRule="auto"/>
        <w:ind w:firstLine="0"/>
        <w:contextualSpacing/>
      </w:pPr>
    </w:p>
    <w:p w14:paraId="6D43F7BB" w14:textId="77777777" w:rsidR="00F900A2" w:rsidRDefault="00F900A2" w:rsidP="00F900A2">
      <w:pPr>
        <w:pStyle w:val="ListParagraph"/>
        <w:spacing w:after="160" w:line="259" w:lineRule="auto"/>
        <w:ind w:firstLine="0"/>
        <w:contextualSpacing/>
      </w:pPr>
      <w:r>
        <w:t>The specific heat capacity of ceramic is 1.49 x 10</w:t>
      </w:r>
      <w:r w:rsidRPr="00E85B61">
        <w:rPr>
          <w:vertAlign w:val="superscript"/>
        </w:rPr>
        <w:t>3</w:t>
      </w:r>
      <w:r>
        <w:t xml:space="preserve"> J kg</w:t>
      </w:r>
      <w:r w:rsidRPr="00E85B61">
        <w:rPr>
          <w:vertAlign w:val="superscript"/>
        </w:rPr>
        <w:t>-1</w:t>
      </w:r>
      <w:r>
        <w:t xml:space="preserve"> °C</w:t>
      </w:r>
      <w:r w:rsidRPr="00E85B61">
        <w:rPr>
          <w:vertAlign w:val="superscript"/>
        </w:rPr>
        <w:t>-1</w:t>
      </w:r>
      <w:r>
        <w:t>.</w:t>
      </w:r>
    </w:p>
    <w:p w14:paraId="6383A363" w14:textId="77777777" w:rsidR="00F900A2" w:rsidRDefault="00F900A2" w:rsidP="00F900A2">
      <w:pPr>
        <w:pStyle w:val="ListParagraph"/>
        <w:jc w:val="right"/>
      </w:pPr>
      <w:r>
        <w:t>(3 marks)</w:t>
      </w:r>
    </w:p>
    <w:p w14:paraId="4C2000E1" w14:textId="77777777" w:rsidR="00F900A2" w:rsidRDefault="00F900A2" w:rsidP="00F900A2">
      <w:pPr>
        <w:pStyle w:val="ListParagraph"/>
        <w:jc w:val="right"/>
      </w:pPr>
    </w:p>
    <w:p w14:paraId="02CE9182" w14:textId="77777777" w:rsidR="00F900A2" w:rsidRDefault="00F900A2" w:rsidP="00F900A2">
      <w:pPr>
        <w:pStyle w:val="ListParagraph"/>
        <w:jc w:val="right"/>
      </w:pPr>
    </w:p>
    <w:p w14:paraId="49B0CC91" w14:textId="77777777" w:rsidR="00F900A2" w:rsidRDefault="00F900A2" w:rsidP="00F900A2">
      <w:pPr>
        <w:pStyle w:val="ListParagraph"/>
        <w:jc w:val="right"/>
      </w:pPr>
    </w:p>
    <w:p w14:paraId="1EA4B431" w14:textId="77777777" w:rsidR="00F900A2" w:rsidRDefault="00F900A2" w:rsidP="00F900A2">
      <w:pPr>
        <w:pStyle w:val="ListParagraph"/>
        <w:jc w:val="right"/>
      </w:pPr>
    </w:p>
    <w:p w14:paraId="2FA17A4B" w14:textId="77777777" w:rsidR="00F900A2" w:rsidRDefault="00F900A2" w:rsidP="00F900A2">
      <w:pPr>
        <w:pStyle w:val="ListParagraph"/>
        <w:jc w:val="right"/>
      </w:pPr>
    </w:p>
    <w:p w14:paraId="60DD5574" w14:textId="77777777" w:rsidR="00F900A2" w:rsidRDefault="00F900A2" w:rsidP="00F900A2">
      <w:pPr>
        <w:pStyle w:val="ListParagraph"/>
        <w:jc w:val="right"/>
      </w:pPr>
    </w:p>
    <w:p w14:paraId="2624248D" w14:textId="77777777" w:rsidR="00F900A2" w:rsidRDefault="00F900A2" w:rsidP="00F900A2">
      <w:pPr>
        <w:pStyle w:val="ListParagraph"/>
        <w:jc w:val="right"/>
      </w:pPr>
    </w:p>
    <w:p w14:paraId="539AEDCB" w14:textId="77777777" w:rsidR="00F900A2" w:rsidRDefault="00F900A2" w:rsidP="00F900A2">
      <w:pPr>
        <w:pStyle w:val="ListParagraph"/>
        <w:jc w:val="right"/>
      </w:pPr>
    </w:p>
    <w:p w14:paraId="79A163E7" w14:textId="77777777" w:rsidR="00F900A2" w:rsidRDefault="00F900A2" w:rsidP="00F900A2">
      <w:pPr>
        <w:pStyle w:val="ListParagraph"/>
        <w:jc w:val="right"/>
      </w:pPr>
    </w:p>
    <w:p w14:paraId="3F8288FB" w14:textId="77777777" w:rsidR="00F900A2" w:rsidRDefault="00F900A2" w:rsidP="00F900A2">
      <w:pPr>
        <w:pStyle w:val="ListParagraph"/>
        <w:jc w:val="right"/>
      </w:pPr>
    </w:p>
    <w:p w14:paraId="0DCDECF6" w14:textId="77777777" w:rsidR="00F900A2" w:rsidRDefault="00F900A2" w:rsidP="00F900A2">
      <w:pPr>
        <w:pStyle w:val="ListParagraph"/>
        <w:jc w:val="right"/>
      </w:pPr>
    </w:p>
    <w:p w14:paraId="300862CC" w14:textId="77777777" w:rsidR="00F900A2" w:rsidRDefault="00F900A2" w:rsidP="00F900A2">
      <w:pPr>
        <w:pStyle w:val="ListParagraph"/>
        <w:jc w:val="right"/>
      </w:pPr>
    </w:p>
    <w:p w14:paraId="4CC3063F" w14:textId="77777777" w:rsidR="00F900A2" w:rsidRDefault="00F900A2" w:rsidP="00F900A2">
      <w:pPr>
        <w:pStyle w:val="ListParagraph"/>
        <w:jc w:val="right"/>
      </w:pPr>
    </w:p>
    <w:p w14:paraId="70D38C6E" w14:textId="77777777" w:rsidR="00F900A2" w:rsidRDefault="00F900A2" w:rsidP="00F900A2">
      <w:pPr>
        <w:pStyle w:val="ListParagraph"/>
        <w:jc w:val="right"/>
      </w:pPr>
    </w:p>
    <w:p w14:paraId="7EBF473A" w14:textId="77777777" w:rsidR="00F900A2" w:rsidRDefault="00F900A2" w:rsidP="00F900A2">
      <w:pPr>
        <w:pStyle w:val="ListParagraph"/>
        <w:jc w:val="right"/>
      </w:pPr>
    </w:p>
    <w:p w14:paraId="0B1C723C" w14:textId="77777777" w:rsidR="00F900A2" w:rsidRDefault="00F900A2" w:rsidP="00F900A2">
      <w:pPr>
        <w:pStyle w:val="ListParagraph"/>
        <w:jc w:val="right"/>
      </w:pPr>
      <w:r>
        <w:t>__________ J</w:t>
      </w:r>
    </w:p>
    <w:p w14:paraId="5D572C81" w14:textId="77777777" w:rsidR="00F900A2" w:rsidRDefault="00F900A2" w:rsidP="00F900A2">
      <w:pPr>
        <w:pStyle w:val="ListParagraph"/>
        <w:jc w:val="right"/>
      </w:pPr>
    </w:p>
    <w:p w14:paraId="7453405B" w14:textId="77777777" w:rsidR="00F900A2" w:rsidRDefault="00F900A2" w:rsidP="00F900A2">
      <w:pPr>
        <w:pStyle w:val="ListParagraph"/>
        <w:numPr>
          <w:ilvl w:val="0"/>
          <w:numId w:val="34"/>
        </w:numPr>
        <w:spacing w:after="160" w:line="259" w:lineRule="auto"/>
        <w:ind w:hanging="720"/>
        <w:contextualSpacing/>
      </w:pPr>
      <w:r>
        <w:t>The mass ‘m’ of the ice added is unknown. In terms of ‘m’, calculate the thermal energy gained by the ice as it is heated to 55.0 °C.</w:t>
      </w:r>
    </w:p>
    <w:p w14:paraId="38D8C7B0" w14:textId="77777777" w:rsidR="00F900A2" w:rsidRDefault="00F900A2" w:rsidP="00F900A2">
      <w:pPr>
        <w:pStyle w:val="ListParagraph"/>
        <w:jc w:val="right"/>
      </w:pPr>
      <w:r>
        <w:t>(5 marks)</w:t>
      </w:r>
    </w:p>
    <w:p w14:paraId="6F7182AD" w14:textId="77777777" w:rsidR="00F900A2" w:rsidRDefault="00F900A2" w:rsidP="00F900A2">
      <w:pPr>
        <w:pStyle w:val="ListParagraph"/>
        <w:jc w:val="right"/>
      </w:pPr>
    </w:p>
    <w:p w14:paraId="70AF1B95" w14:textId="77777777" w:rsidR="00F900A2" w:rsidRDefault="00F900A2" w:rsidP="00F900A2">
      <w:pPr>
        <w:pStyle w:val="ListParagraph"/>
        <w:jc w:val="right"/>
      </w:pPr>
    </w:p>
    <w:p w14:paraId="08C22356" w14:textId="77777777" w:rsidR="00F900A2" w:rsidRDefault="00F900A2" w:rsidP="00F900A2">
      <w:pPr>
        <w:pStyle w:val="ListParagraph"/>
        <w:jc w:val="right"/>
      </w:pPr>
    </w:p>
    <w:p w14:paraId="1AD245A1" w14:textId="77777777" w:rsidR="00F900A2" w:rsidRDefault="00F900A2" w:rsidP="00F900A2">
      <w:pPr>
        <w:pStyle w:val="ListParagraph"/>
        <w:jc w:val="right"/>
      </w:pPr>
    </w:p>
    <w:p w14:paraId="0FC5EB7C" w14:textId="77777777" w:rsidR="00F900A2" w:rsidRDefault="00F900A2" w:rsidP="00F900A2">
      <w:pPr>
        <w:pStyle w:val="ListParagraph"/>
        <w:jc w:val="right"/>
      </w:pPr>
    </w:p>
    <w:p w14:paraId="36E7BE27" w14:textId="77777777" w:rsidR="00F900A2" w:rsidRDefault="00F900A2" w:rsidP="00F900A2">
      <w:pPr>
        <w:pStyle w:val="ListParagraph"/>
        <w:jc w:val="right"/>
      </w:pPr>
    </w:p>
    <w:p w14:paraId="7376AA4B" w14:textId="77777777" w:rsidR="00F900A2" w:rsidRDefault="00F900A2" w:rsidP="00F900A2">
      <w:pPr>
        <w:pStyle w:val="ListParagraph"/>
        <w:jc w:val="right"/>
      </w:pPr>
    </w:p>
    <w:p w14:paraId="2A6FEE11" w14:textId="77777777" w:rsidR="00F900A2" w:rsidRDefault="00F900A2" w:rsidP="00F900A2">
      <w:pPr>
        <w:pStyle w:val="ListParagraph"/>
        <w:jc w:val="right"/>
      </w:pPr>
    </w:p>
    <w:p w14:paraId="230CCE88" w14:textId="77777777" w:rsidR="00F900A2" w:rsidRDefault="00F900A2" w:rsidP="00F900A2">
      <w:pPr>
        <w:pStyle w:val="ListParagraph"/>
        <w:jc w:val="right"/>
      </w:pPr>
    </w:p>
    <w:p w14:paraId="3D5BEE67" w14:textId="77777777" w:rsidR="00F900A2" w:rsidRDefault="00F900A2" w:rsidP="00F900A2">
      <w:pPr>
        <w:pStyle w:val="ListParagraph"/>
        <w:jc w:val="right"/>
      </w:pPr>
    </w:p>
    <w:p w14:paraId="0AD5CBB3" w14:textId="77777777" w:rsidR="00F900A2" w:rsidRDefault="00F900A2" w:rsidP="00F900A2">
      <w:pPr>
        <w:pStyle w:val="ListParagraph"/>
        <w:jc w:val="right"/>
      </w:pPr>
    </w:p>
    <w:p w14:paraId="46F4432E" w14:textId="77777777" w:rsidR="00F900A2" w:rsidRDefault="00F900A2" w:rsidP="00F900A2">
      <w:pPr>
        <w:pStyle w:val="ListParagraph"/>
        <w:jc w:val="right"/>
      </w:pPr>
    </w:p>
    <w:p w14:paraId="23C21B8C" w14:textId="77777777" w:rsidR="00F900A2" w:rsidRDefault="00F900A2" w:rsidP="00F900A2">
      <w:pPr>
        <w:pStyle w:val="ListParagraph"/>
        <w:jc w:val="right"/>
      </w:pPr>
    </w:p>
    <w:p w14:paraId="68A7898C" w14:textId="77777777" w:rsidR="00F900A2" w:rsidRDefault="00F900A2" w:rsidP="00F900A2">
      <w:pPr>
        <w:pStyle w:val="ListParagraph"/>
        <w:jc w:val="right"/>
      </w:pPr>
    </w:p>
    <w:p w14:paraId="7E54A8D5" w14:textId="77777777" w:rsidR="00F900A2" w:rsidRDefault="00F900A2" w:rsidP="00F900A2">
      <w:pPr>
        <w:pStyle w:val="ListParagraph"/>
        <w:jc w:val="right"/>
      </w:pPr>
    </w:p>
    <w:p w14:paraId="10DDDF94" w14:textId="77777777" w:rsidR="00F900A2" w:rsidRDefault="00F900A2" w:rsidP="00F900A2">
      <w:pPr>
        <w:pStyle w:val="ListParagraph"/>
        <w:jc w:val="right"/>
      </w:pPr>
    </w:p>
    <w:p w14:paraId="2AD6EF55" w14:textId="77777777" w:rsidR="00F900A2" w:rsidRDefault="00F900A2" w:rsidP="00F900A2">
      <w:pPr>
        <w:pStyle w:val="ListParagraph"/>
        <w:jc w:val="right"/>
      </w:pPr>
    </w:p>
    <w:p w14:paraId="12A85D0F" w14:textId="77777777" w:rsidR="00F900A2" w:rsidRDefault="00F900A2" w:rsidP="00F900A2">
      <w:pPr>
        <w:pStyle w:val="ListParagraph"/>
        <w:jc w:val="right"/>
      </w:pPr>
    </w:p>
    <w:p w14:paraId="6006BF5F" w14:textId="77777777" w:rsidR="00F900A2" w:rsidRDefault="00F900A2" w:rsidP="00F900A2">
      <w:pPr>
        <w:pStyle w:val="ListParagraph"/>
        <w:jc w:val="right"/>
      </w:pPr>
    </w:p>
    <w:p w14:paraId="7DE87ED1" w14:textId="77777777" w:rsidR="00F900A2" w:rsidRDefault="00F900A2" w:rsidP="00F900A2">
      <w:pPr>
        <w:pStyle w:val="ListParagraph"/>
        <w:jc w:val="right"/>
      </w:pPr>
    </w:p>
    <w:p w14:paraId="5B5619ED" w14:textId="77777777" w:rsidR="00F900A2" w:rsidRDefault="00F900A2" w:rsidP="00F900A2">
      <w:pPr>
        <w:pStyle w:val="ListParagraph"/>
        <w:jc w:val="right"/>
      </w:pPr>
    </w:p>
    <w:p w14:paraId="112D78A2" w14:textId="77777777" w:rsidR="00F900A2" w:rsidRDefault="00F900A2" w:rsidP="00F900A2">
      <w:pPr>
        <w:pStyle w:val="ListParagraph"/>
        <w:jc w:val="right"/>
      </w:pPr>
    </w:p>
    <w:p w14:paraId="1879A909" w14:textId="77777777" w:rsidR="00F900A2" w:rsidRPr="00B15629" w:rsidRDefault="00F900A2" w:rsidP="00F900A2">
      <w:pPr>
        <w:pStyle w:val="ListParagraph"/>
        <w:numPr>
          <w:ilvl w:val="0"/>
          <w:numId w:val="34"/>
        </w:numPr>
        <w:spacing w:after="160" w:line="259" w:lineRule="auto"/>
        <w:ind w:hanging="720"/>
      </w:pPr>
      <w:r>
        <w:t>Hence, use the answers form parts a) and b) to calculate ‘m’ - the unknown mass of ice added.</w:t>
      </w:r>
    </w:p>
    <w:p w14:paraId="0E566B01" w14:textId="77777777" w:rsidR="00F900A2" w:rsidRDefault="00F900A2" w:rsidP="00F900A2">
      <w:pPr>
        <w:pStyle w:val="ListParagraph"/>
      </w:pPr>
      <w:r>
        <w:t xml:space="preserve"> </w:t>
      </w:r>
      <w:r>
        <w:tab/>
        <w:t>[Note: if you were unable to calculate and answer for part a), use 7.00 x 10</w:t>
      </w:r>
      <w:r w:rsidRPr="006E7279">
        <w:rPr>
          <w:vertAlign w:val="superscript"/>
        </w:rPr>
        <w:t>4</w:t>
      </w:r>
      <w:r>
        <w:t xml:space="preserve"> J. If you were unable to get an answer for part b), use m x 6.00 x 10</w:t>
      </w:r>
      <w:r w:rsidRPr="006E7279">
        <w:rPr>
          <w:vertAlign w:val="superscript"/>
        </w:rPr>
        <w:t>5</w:t>
      </w:r>
      <w:r>
        <w:t xml:space="preserve"> J]</w:t>
      </w:r>
    </w:p>
    <w:p w14:paraId="2453C9B3" w14:textId="77777777" w:rsidR="00F900A2" w:rsidRDefault="00F900A2" w:rsidP="00F900A2">
      <w:pPr>
        <w:pStyle w:val="ListParagraph"/>
        <w:jc w:val="right"/>
      </w:pPr>
      <w:r>
        <w:t>(3 marks)</w:t>
      </w:r>
    </w:p>
    <w:p w14:paraId="3D6DA4AE" w14:textId="77777777" w:rsidR="00F900A2" w:rsidRDefault="00F900A2" w:rsidP="00F900A2">
      <w:pPr>
        <w:pStyle w:val="ListParagraph"/>
        <w:jc w:val="right"/>
      </w:pPr>
    </w:p>
    <w:p w14:paraId="32537A15" w14:textId="77777777" w:rsidR="00F900A2" w:rsidRDefault="00F900A2" w:rsidP="00F900A2">
      <w:pPr>
        <w:pStyle w:val="ListParagraph"/>
        <w:jc w:val="right"/>
      </w:pPr>
    </w:p>
    <w:p w14:paraId="477F4D6C" w14:textId="77777777" w:rsidR="00F900A2" w:rsidRDefault="00F900A2" w:rsidP="00F900A2">
      <w:pPr>
        <w:pStyle w:val="ListParagraph"/>
        <w:jc w:val="right"/>
      </w:pPr>
    </w:p>
    <w:p w14:paraId="79CA013F" w14:textId="77777777" w:rsidR="00F900A2" w:rsidRDefault="00F900A2" w:rsidP="00F900A2">
      <w:pPr>
        <w:pStyle w:val="ListParagraph"/>
        <w:jc w:val="right"/>
      </w:pPr>
    </w:p>
    <w:p w14:paraId="559EC5FF" w14:textId="77777777" w:rsidR="00F900A2" w:rsidRDefault="00F900A2" w:rsidP="00F900A2">
      <w:pPr>
        <w:pStyle w:val="ListParagraph"/>
        <w:jc w:val="right"/>
      </w:pPr>
    </w:p>
    <w:p w14:paraId="471EA812" w14:textId="77777777" w:rsidR="00F900A2" w:rsidRDefault="00F900A2" w:rsidP="00F900A2">
      <w:pPr>
        <w:pStyle w:val="ListParagraph"/>
        <w:jc w:val="right"/>
      </w:pPr>
    </w:p>
    <w:p w14:paraId="7E228B9C" w14:textId="77777777" w:rsidR="00F900A2" w:rsidRDefault="00F900A2" w:rsidP="00F900A2">
      <w:pPr>
        <w:pStyle w:val="ListParagraph"/>
        <w:jc w:val="right"/>
      </w:pPr>
    </w:p>
    <w:p w14:paraId="0E52CE0B" w14:textId="77777777" w:rsidR="00F900A2" w:rsidRDefault="00F900A2" w:rsidP="00F900A2">
      <w:pPr>
        <w:pStyle w:val="ListParagraph"/>
        <w:jc w:val="right"/>
      </w:pPr>
    </w:p>
    <w:p w14:paraId="19B744E7" w14:textId="77777777" w:rsidR="00F900A2" w:rsidRDefault="00F900A2" w:rsidP="00F900A2">
      <w:pPr>
        <w:pStyle w:val="ListParagraph"/>
        <w:jc w:val="right"/>
      </w:pPr>
    </w:p>
    <w:p w14:paraId="26DB21A5" w14:textId="77777777" w:rsidR="00F900A2" w:rsidRDefault="00F900A2" w:rsidP="00F900A2">
      <w:pPr>
        <w:pStyle w:val="ListParagraph"/>
        <w:jc w:val="right"/>
      </w:pPr>
    </w:p>
    <w:p w14:paraId="3FA6749C" w14:textId="77777777" w:rsidR="00F900A2" w:rsidRDefault="00F900A2" w:rsidP="00F900A2">
      <w:pPr>
        <w:pStyle w:val="ListParagraph"/>
        <w:jc w:val="right"/>
      </w:pPr>
    </w:p>
    <w:p w14:paraId="6FD44AF4" w14:textId="77777777" w:rsidR="00F900A2" w:rsidRDefault="00F900A2" w:rsidP="00F900A2">
      <w:pPr>
        <w:pStyle w:val="ListParagraph"/>
        <w:jc w:val="right"/>
      </w:pPr>
    </w:p>
    <w:p w14:paraId="3E4C5B04" w14:textId="77777777" w:rsidR="00F900A2" w:rsidRDefault="00F900A2" w:rsidP="00F900A2">
      <w:pPr>
        <w:pStyle w:val="ListParagraph"/>
        <w:jc w:val="right"/>
      </w:pPr>
    </w:p>
    <w:p w14:paraId="124C8358" w14:textId="77777777" w:rsidR="00F900A2" w:rsidRDefault="00F900A2" w:rsidP="00F900A2">
      <w:pPr>
        <w:pStyle w:val="ListParagraph"/>
        <w:jc w:val="right"/>
      </w:pPr>
    </w:p>
    <w:p w14:paraId="1C57871C" w14:textId="77777777" w:rsidR="00F900A2" w:rsidRDefault="00F900A2" w:rsidP="00F900A2">
      <w:pPr>
        <w:pStyle w:val="ListParagraph"/>
        <w:jc w:val="right"/>
      </w:pPr>
    </w:p>
    <w:p w14:paraId="64E7033A" w14:textId="77777777" w:rsidR="00F900A2" w:rsidRDefault="00F900A2" w:rsidP="00F900A2">
      <w:pPr>
        <w:pStyle w:val="ListParagraph"/>
        <w:jc w:val="right"/>
      </w:pPr>
    </w:p>
    <w:p w14:paraId="0D73C1E8" w14:textId="77777777" w:rsidR="00F900A2" w:rsidRDefault="00F900A2" w:rsidP="00F900A2">
      <w:pPr>
        <w:pStyle w:val="ListParagraph"/>
        <w:jc w:val="right"/>
      </w:pPr>
    </w:p>
    <w:p w14:paraId="2CE2A219" w14:textId="77777777" w:rsidR="00F900A2" w:rsidRDefault="00F900A2" w:rsidP="00F900A2">
      <w:pPr>
        <w:pStyle w:val="ListParagraph"/>
        <w:jc w:val="right"/>
      </w:pPr>
    </w:p>
    <w:p w14:paraId="0D715122" w14:textId="77777777" w:rsidR="00F900A2" w:rsidRDefault="00F900A2" w:rsidP="00F900A2">
      <w:pPr>
        <w:pStyle w:val="ListParagraph"/>
        <w:jc w:val="right"/>
      </w:pPr>
    </w:p>
    <w:p w14:paraId="4F4233BB" w14:textId="77777777" w:rsidR="00F900A2" w:rsidRDefault="00F900A2" w:rsidP="00F900A2">
      <w:pPr>
        <w:pStyle w:val="ListParagraph"/>
        <w:jc w:val="right"/>
      </w:pPr>
    </w:p>
    <w:p w14:paraId="39C7777B" w14:textId="77777777" w:rsidR="00F900A2" w:rsidRDefault="00F900A2" w:rsidP="00F900A2">
      <w:pPr>
        <w:pStyle w:val="ListParagraph"/>
        <w:jc w:val="right"/>
      </w:pPr>
    </w:p>
    <w:p w14:paraId="343F8EC3" w14:textId="77777777" w:rsidR="00F900A2" w:rsidRDefault="00F900A2" w:rsidP="00F900A2">
      <w:pPr>
        <w:pStyle w:val="ListParagraph"/>
        <w:jc w:val="right"/>
      </w:pPr>
    </w:p>
    <w:p w14:paraId="0554A9F5" w14:textId="77777777" w:rsidR="00F900A2" w:rsidRDefault="00F900A2" w:rsidP="00F900A2">
      <w:pPr>
        <w:pStyle w:val="ListParagraph"/>
        <w:jc w:val="right"/>
      </w:pPr>
    </w:p>
    <w:p w14:paraId="1C08CAB0" w14:textId="77777777" w:rsidR="00F900A2" w:rsidRDefault="00F900A2" w:rsidP="00F900A2">
      <w:pPr>
        <w:pStyle w:val="ListParagraph"/>
        <w:jc w:val="right"/>
      </w:pPr>
      <w:r>
        <w:t>___________ kg</w:t>
      </w:r>
    </w:p>
    <w:p w14:paraId="18547BA3" w14:textId="77777777" w:rsidR="00F900A2" w:rsidRDefault="00F900A2" w:rsidP="00F900A2"/>
    <w:p w14:paraId="7C17CA71" w14:textId="77777777" w:rsidR="00F900A2" w:rsidRDefault="00F900A2" w:rsidP="00F900A2">
      <w:pPr>
        <w:pStyle w:val="ListParagraph"/>
        <w:numPr>
          <w:ilvl w:val="0"/>
          <w:numId w:val="34"/>
        </w:numPr>
        <w:spacing w:after="160" w:line="259" w:lineRule="auto"/>
        <w:ind w:hanging="720"/>
        <w:contextualSpacing/>
      </w:pPr>
      <w:r>
        <w:t xml:space="preserve">Instead of a ceramic mug, a Styrofoam cup (which is an effective thermal insulator) is used. State and explain the effect on the amount of ice that would have to be used to cool the coffee to 55.0 °C when compared to using a ceramic cup. Assume no heat is lost to the surroundings. </w:t>
      </w:r>
    </w:p>
    <w:p w14:paraId="37BE5407" w14:textId="77777777" w:rsidR="00F900A2" w:rsidRDefault="00F900A2" w:rsidP="00F900A2">
      <w:pPr>
        <w:pStyle w:val="ListParagraph"/>
        <w:jc w:val="right"/>
      </w:pPr>
      <w:r>
        <w:t>(3</w:t>
      </w:r>
      <w:r w:rsidRPr="00D50D99">
        <w:t xml:space="preserve"> </w:t>
      </w:r>
      <w:r>
        <w:t>marks)</w:t>
      </w:r>
    </w:p>
    <w:p w14:paraId="1BAA5781" w14:textId="77777777" w:rsidR="00F900A2" w:rsidRDefault="00F900A2" w:rsidP="00F900A2">
      <w:pPr>
        <w:pStyle w:val="ListParagraph"/>
        <w:jc w:val="right"/>
      </w:pPr>
    </w:p>
    <w:p w14:paraId="70EBA3DC" w14:textId="77777777" w:rsidR="00F900A2" w:rsidRDefault="00F900A2" w:rsidP="00F900A2">
      <w:pPr>
        <w:pStyle w:val="ListParagraph"/>
        <w:spacing w:line="480" w:lineRule="auto"/>
        <w:ind w:firstLine="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AFA3160" w14:textId="77777777" w:rsidR="00F900A2" w:rsidRDefault="00F900A2" w:rsidP="00F900A2">
      <w:pPr>
        <w:pStyle w:val="ListParagraph"/>
        <w:ind w:firstLine="0"/>
      </w:pPr>
    </w:p>
    <w:p w14:paraId="0B44EC7F" w14:textId="77777777" w:rsidR="00F900A2" w:rsidRDefault="00F900A2" w:rsidP="00F900A2">
      <w:pPr>
        <w:spacing w:after="160" w:line="259" w:lineRule="auto"/>
        <w:rPr>
          <w:b/>
        </w:rPr>
      </w:pPr>
      <w:r>
        <w:rPr>
          <w:b/>
        </w:rPr>
        <w:tab/>
      </w:r>
    </w:p>
    <w:p w14:paraId="6E317596" w14:textId="77777777" w:rsidR="00F900A2" w:rsidRDefault="00F900A2" w:rsidP="00F900A2">
      <w:pPr>
        <w:spacing w:after="160" w:line="259" w:lineRule="auto"/>
        <w:rPr>
          <w:rFonts w:eastAsia="Times New Roman" w:cs="Arial"/>
          <w:szCs w:val="22"/>
        </w:rPr>
      </w:pPr>
      <w:r>
        <w:br w:type="page"/>
      </w:r>
    </w:p>
    <w:p w14:paraId="36984F0E" w14:textId="1449739D" w:rsidR="00E3430B" w:rsidRPr="00CB2028" w:rsidRDefault="00E3430B" w:rsidP="00E3430B">
      <w:pPr>
        <w:tabs>
          <w:tab w:val="right" w:pos="9639"/>
        </w:tabs>
        <w:ind w:right="146"/>
        <w:rPr>
          <w:rFonts w:cs="Arial"/>
          <w:b/>
          <w:szCs w:val="22"/>
        </w:rPr>
      </w:pPr>
      <w:r w:rsidRPr="00CB2028">
        <w:rPr>
          <w:rFonts w:cs="Arial"/>
          <w:b/>
          <w:szCs w:val="22"/>
        </w:rPr>
        <w:lastRenderedPageBreak/>
        <w:t>Question 1</w:t>
      </w:r>
      <w:r w:rsidR="00D20B51">
        <w:rPr>
          <w:rFonts w:cs="Arial"/>
          <w:b/>
          <w:szCs w:val="22"/>
        </w:rPr>
        <w:t>3</w:t>
      </w:r>
      <w:r>
        <w:rPr>
          <w:rFonts w:cs="Arial"/>
          <w:b/>
          <w:szCs w:val="22"/>
        </w:rPr>
        <w:tab/>
      </w:r>
      <w:r w:rsidRPr="00CB2028">
        <w:rPr>
          <w:rFonts w:cs="Arial"/>
          <w:b/>
          <w:szCs w:val="22"/>
        </w:rPr>
        <w:t>(1</w:t>
      </w:r>
      <w:r>
        <w:rPr>
          <w:rFonts w:cs="Arial"/>
          <w:b/>
          <w:szCs w:val="22"/>
        </w:rPr>
        <w:t xml:space="preserve">6 </w:t>
      </w:r>
      <w:r w:rsidRPr="00CB2028">
        <w:rPr>
          <w:rFonts w:cs="Arial"/>
          <w:b/>
          <w:szCs w:val="22"/>
        </w:rPr>
        <w:t>marks)</w:t>
      </w:r>
    </w:p>
    <w:p w14:paraId="0C1D93F2" w14:textId="77777777" w:rsidR="00E3430B" w:rsidRPr="00CB2028" w:rsidRDefault="00E3430B" w:rsidP="00E3430B">
      <w:pPr>
        <w:ind w:right="146"/>
        <w:rPr>
          <w:rFonts w:cs="Arial"/>
          <w:b/>
          <w:szCs w:val="22"/>
        </w:rPr>
      </w:pPr>
    </w:p>
    <w:p w14:paraId="65C165CE" w14:textId="77777777" w:rsidR="00E3430B" w:rsidRPr="00BA3B37" w:rsidRDefault="00E3430B" w:rsidP="00E3430B">
      <w:pPr>
        <w:tabs>
          <w:tab w:val="right" w:pos="9360"/>
        </w:tabs>
        <w:ind w:right="146"/>
        <w:rPr>
          <w:rFonts w:eastAsia="Calibri" w:cs="Arial"/>
          <w:color w:val="000000"/>
        </w:rPr>
      </w:pPr>
      <w:r w:rsidRPr="00BA3B37">
        <w:rPr>
          <w:rFonts w:eastAsia="Calibri" w:cs="Arial"/>
          <w:color w:val="000000"/>
        </w:rPr>
        <w:t>A fission reaction used in nuclear power plants is the splitting of uranium-233 through thermal neutron absorption.  One possible fission event produces tellurium-133 and zirconium-97 as daughter isotopes.</w:t>
      </w:r>
    </w:p>
    <w:p w14:paraId="476B8732" w14:textId="77777777" w:rsidR="00E3430B" w:rsidRDefault="00E3430B" w:rsidP="00E3430B">
      <w:pPr>
        <w:tabs>
          <w:tab w:val="left" w:pos="720"/>
          <w:tab w:val="right" w:pos="9360"/>
        </w:tabs>
        <w:ind w:right="146"/>
        <w:rPr>
          <w:rFonts w:eastAsia="Calibri" w:cs="Arial"/>
          <w:bCs/>
          <w:color w:val="000000"/>
        </w:rPr>
      </w:pPr>
    </w:p>
    <w:p w14:paraId="032E7092" w14:textId="77777777" w:rsidR="00E3430B" w:rsidRPr="00BA3B37" w:rsidRDefault="00E3430B" w:rsidP="00E3430B">
      <w:pPr>
        <w:tabs>
          <w:tab w:val="left" w:pos="720"/>
          <w:tab w:val="right" w:pos="9360"/>
        </w:tabs>
        <w:ind w:right="146"/>
        <w:rPr>
          <w:rFonts w:eastAsia="Calibri" w:cs="Arial"/>
          <w:bCs/>
          <w:color w:val="000000"/>
        </w:rPr>
      </w:pPr>
      <w:r w:rsidRPr="00BA3B37">
        <w:rPr>
          <w:rFonts w:eastAsia="Calibri" w:cs="Arial"/>
          <w:bCs/>
          <w:color w:val="000000"/>
        </w:rPr>
        <w:t>(a)</w:t>
      </w:r>
      <w:r w:rsidRPr="00BA3B37">
        <w:rPr>
          <w:rFonts w:eastAsia="Calibri" w:cs="Arial"/>
          <w:bCs/>
          <w:color w:val="000000"/>
        </w:rPr>
        <w:tab/>
        <w:t>Complete the reaction by filling in how many neutrons are produced.</w:t>
      </w:r>
      <w:r w:rsidRPr="00BA3B37">
        <w:rPr>
          <w:rFonts w:eastAsia="Calibri" w:cs="Arial"/>
          <w:bCs/>
          <w:color w:val="000000"/>
        </w:rPr>
        <w:tab/>
      </w:r>
    </w:p>
    <w:p w14:paraId="27A137A1" w14:textId="77777777" w:rsidR="00E3430B" w:rsidRDefault="00E3430B" w:rsidP="00E3430B">
      <w:pPr>
        <w:tabs>
          <w:tab w:val="left" w:pos="720"/>
          <w:tab w:val="right" w:pos="9360"/>
        </w:tabs>
        <w:ind w:right="146"/>
        <w:jc w:val="right"/>
        <w:rPr>
          <w:rFonts w:eastAsia="Calibri" w:cs="Arial"/>
          <w:bCs/>
          <w:color w:val="000000"/>
        </w:rPr>
      </w:pPr>
      <w:r w:rsidRPr="00BA3B37">
        <w:rPr>
          <w:rFonts w:eastAsia="Calibri" w:cs="Arial"/>
          <w:bCs/>
          <w:color w:val="000000"/>
        </w:rPr>
        <w:t>(1 mark)</w:t>
      </w:r>
    </w:p>
    <w:p w14:paraId="6EDFE3DE" w14:textId="77777777" w:rsidR="00E3430B" w:rsidRDefault="00E3430B" w:rsidP="00E3430B">
      <w:pPr>
        <w:tabs>
          <w:tab w:val="left" w:pos="720"/>
          <w:tab w:val="right" w:pos="9360"/>
        </w:tabs>
        <w:ind w:right="146"/>
        <w:rPr>
          <w:rFonts w:eastAsia="Calibri" w:cs="Arial"/>
          <w:bCs/>
          <w:color w:val="000000"/>
        </w:rPr>
      </w:pPr>
    </w:p>
    <w:p w14:paraId="1E35BE53" w14:textId="77777777" w:rsidR="00E3430B" w:rsidRPr="00324640" w:rsidRDefault="001D16AD" w:rsidP="00E3430B">
      <w:pPr>
        <w:tabs>
          <w:tab w:val="left" w:pos="720"/>
          <w:tab w:val="right" w:pos="9360"/>
        </w:tabs>
        <w:ind w:right="146"/>
        <w:rPr>
          <w:rFonts w:eastAsia="Calibri" w:cs="Arial"/>
          <w:bCs/>
          <w:color w:val="000000"/>
          <w:sz w:val="24"/>
          <w:szCs w:val="28"/>
        </w:rPr>
      </w:pPr>
      <m:oMathPara>
        <m:oMath>
          <m:sPre>
            <m:sPrePr>
              <m:ctrlPr>
                <w:rPr>
                  <w:rFonts w:ascii="Cambria Math" w:eastAsia="Calibri" w:hAnsi="Cambria Math" w:cs="Arial"/>
                  <w:bCs/>
                  <w:i/>
                  <w:color w:val="000000"/>
                  <w:sz w:val="24"/>
                  <w:szCs w:val="28"/>
                </w:rPr>
              </m:ctrlPr>
            </m:sPrePr>
            <m:sub>
              <m:r>
                <w:rPr>
                  <w:rFonts w:ascii="Cambria Math" w:eastAsia="Calibri" w:hAnsi="Cambria Math" w:cs="Arial"/>
                  <w:color w:val="000000"/>
                  <w:sz w:val="24"/>
                  <w:szCs w:val="28"/>
                </w:rPr>
                <m:t>0</m:t>
              </m:r>
            </m:sub>
            <m:sup>
              <m:r>
                <w:rPr>
                  <w:rFonts w:ascii="Cambria Math" w:eastAsia="Calibri" w:hAnsi="Cambria Math" w:cs="Arial"/>
                  <w:color w:val="000000"/>
                  <w:sz w:val="24"/>
                  <w:szCs w:val="28"/>
                </w:rPr>
                <m:t>1</m:t>
              </m:r>
            </m:sup>
            <m:e>
              <m:r>
                <w:rPr>
                  <w:rFonts w:ascii="Cambria Math" w:eastAsia="Calibri" w:hAnsi="Cambria Math" w:cs="Arial"/>
                  <w:color w:val="000000"/>
                  <w:sz w:val="24"/>
                  <w:szCs w:val="28"/>
                </w:rPr>
                <m:t>n+</m:t>
              </m:r>
              <m:sPre>
                <m:sPrePr>
                  <m:ctrlPr>
                    <w:rPr>
                      <w:rFonts w:ascii="Cambria Math" w:eastAsia="Calibri" w:hAnsi="Cambria Math" w:cs="Arial"/>
                      <w:bCs/>
                      <w:i/>
                      <w:color w:val="000000"/>
                      <w:sz w:val="24"/>
                      <w:szCs w:val="28"/>
                    </w:rPr>
                  </m:ctrlPr>
                </m:sPrePr>
                <m:sub>
                  <m:r>
                    <w:rPr>
                      <w:rFonts w:ascii="Cambria Math" w:eastAsia="Calibri" w:hAnsi="Cambria Math" w:cs="Arial"/>
                      <w:color w:val="000000"/>
                      <w:sz w:val="24"/>
                      <w:szCs w:val="28"/>
                    </w:rPr>
                    <m:t>92</m:t>
                  </m:r>
                </m:sub>
                <m:sup>
                  <m:r>
                    <w:rPr>
                      <w:rFonts w:ascii="Cambria Math" w:eastAsia="Calibri" w:hAnsi="Cambria Math" w:cs="Arial"/>
                      <w:color w:val="000000"/>
                      <w:sz w:val="24"/>
                      <w:szCs w:val="28"/>
                    </w:rPr>
                    <m:t>233</m:t>
                  </m:r>
                </m:sup>
                <m:e>
                  <m:r>
                    <w:rPr>
                      <w:rFonts w:ascii="Cambria Math" w:eastAsia="Calibri" w:hAnsi="Cambria Math" w:cs="Arial"/>
                      <w:color w:val="000000"/>
                      <w:sz w:val="24"/>
                      <w:szCs w:val="28"/>
                    </w:rPr>
                    <m:t>U</m:t>
                  </m:r>
                </m:e>
              </m:sPre>
              <m:r>
                <w:rPr>
                  <w:rFonts w:ascii="Cambria Math" w:eastAsia="Calibri" w:hAnsi="Cambria Math" w:cs="Arial"/>
                  <w:color w:val="000000"/>
                  <w:sz w:val="24"/>
                  <w:szCs w:val="28"/>
                </w:rPr>
                <m:t xml:space="preserve"> → </m:t>
              </m:r>
              <m:sPre>
                <m:sPrePr>
                  <m:ctrlPr>
                    <w:rPr>
                      <w:rFonts w:ascii="Cambria Math" w:eastAsia="Calibri" w:hAnsi="Cambria Math" w:cs="Arial"/>
                      <w:bCs/>
                      <w:i/>
                      <w:color w:val="000000"/>
                      <w:sz w:val="24"/>
                      <w:szCs w:val="28"/>
                    </w:rPr>
                  </m:ctrlPr>
                </m:sPrePr>
                <m:sub>
                  <m:r>
                    <w:rPr>
                      <w:rFonts w:ascii="Cambria Math" w:eastAsia="Calibri" w:hAnsi="Cambria Math" w:cs="Arial"/>
                      <w:color w:val="000000"/>
                      <w:sz w:val="24"/>
                      <w:szCs w:val="28"/>
                    </w:rPr>
                    <m:t>52</m:t>
                  </m:r>
                </m:sub>
                <m:sup>
                  <m:r>
                    <w:rPr>
                      <w:rFonts w:ascii="Cambria Math" w:eastAsia="Calibri" w:hAnsi="Cambria Math" w:cs="Arial"/>
                      <w:color w:val="000000"/>
                      <w:sz w:val="24"/>
                      <w:szCs w:val="28"/>
                    </w:rPr>
                    <m:t>133</m:t>
                  </m:r>
                </m:sup>
                <m:e>
                  <m:r>
                    <w:rPr>
                      <w:rFonts w:ascii="Cambria Math" w:eastAsia="Calibri" w:hAnsi="Cambria Math" w:cs="Arial"/>
                      <w:color w:val="000000"/>
                      <w:sz w:val="24"/>
                      <w:szCs w:val="28"/>
                    </w:rPr>
                    <m:t>Te</m:t>
                  </m:r>
                </m:e>
              </m:sPre>
              <m:r>
                <w:rPr>
                  <w:rFonts w:ascii="Cambria Math" w:eastAsia="Calibri" w:hAnsi="Cambria Math" w:cs="Arial"/>
                  <w:color w:val="000000"/>
                  <w:sz w:val="24"/>
                  <w:szCs w:val="28"/>
                </w:rPr>
                <m:t>+</m:t>
              </m:r>
              <m:sPre>
                <m:sPrePr>
                  <m:ctrlPr>
                    <w:rPr>
                      <w:rFonts w:ascii="Cambria Math" w:eastAsia="Calibri" w:hAnsi="Cambria Math" w:cs="Arial"/>
                      <w:bCs/>
                      <w:i/>
                      <w:color w:val="000000"/>
                      <w:sz w:val="24"/>
                      <w:szCs w:val="28"/>
                    </w:rPr>
                  </m:ctrlPr>
                </m:sPrePr>
                <m:sub>
                  <m:r>
                    <w:rPr>
                      <w:rFonts w:ascii="Cambria Math" w:eastAsia="Calibri" w:hAnsi="Cambria Math" w:cs="Arial"/>
                      <w:color w:val="000000"/>
                      <w:sz w:val="24"/>
                      <w:szCs w:val="28"/>
                    </w:rPr>
                    <m:t>40</m:t>
                  </m:r>
                </m:sub>
                <m:sup>
                  <m:r>
                    <w:rPr>
                      <w:rFonts w:ascii="Cambria Math" w:eastAsia="Calibri" w:hAnsi="Cambria Math" w:cs="Arial"/>
                      <w:color w:val="000000"/>
                      <w:sz w:val="24"/>
                      <w:szCs w:val="28"/>
                    </w:rPr>
                    <m:t>97</m:t>
                  </m:r>
                </m:sup>
                <m:e>
                  <m:r>
                    <w:rPr>
                      <w:rFonts w:ascii="Cambria Math" w:eastAsia="Calibri" w:hAnsi="Cambria Math" w:cs="Arial"/>
                      <w:color w:val="000000"/>
                      <w:sz w:val="24"/>
                      <w:szCs w:val="28"/>
                    </w:rPr>
                    <m:t>Zr</m:t>
                  </m:r>
                </m:e>
              </m:sPre>
              <m:r>
                <w:rPr>
                  <w:rFonts w:ascii="Cambria Math" w:eastAsia="Calibri" w:hAnsi="Cambria Math" w:cs="Arial"/>
                  <w:color w:val="000000"/>
                  <w:sz w:val="24"/>
                  <w:szCs w:val="28"/>
                </w:rPr>
                <m:t>+ _____</m:t>
              </m:r>
              <m:sPre>
                <m:sPrePr>
                  <m:ctrlPr>
                    <w:rPr>
                      <w:rFonts w:ascii="Cambria Math" w:eastAsia="Calibri" w:hAnsi="Cambria Math" w:cs="Arial"/>
                      <w:bCs/>
                      <w:i/>
                      <w:color w:val="000000"/>
                      <w:sz w:val="24"/>
                      <w:szCs w:val="28"/>
                    </w:rPr>
                  </m:ctrlPr>
                </m:sPrePr>
                <m:sub>
                  <m:r>
                    <w:rPr>
                      <w:rFonts w:ascii="Cambria Math" w:eastAsia="Calibri" w:hAnsi="Cambria Math" w:cs="Arial"/>
                      <w:color w:val="000000"/>
                      <w:sz w:val="24"/>
                      <w:szCs w:val="28"/>
                    </w:rPr>
                    <m:t xml:space="preserve">    0</m:t>
                  </m:r>
                </m:sub>
                <m:sup>
                  <m:r>
                    <w:rPr>
                      <w:rFonts w:ascii="Cambria Math" w:eastAsia="Calibri" w:hAnsi="Cambria Math" w:cs="Arial"/>
                      <w:color w:val="000000"/>
                      <w:sz w:val="24"/>
                      <w:szCs w:val="28"/>
                    </w:rPr>
                    <m:t>1</m:t>
                  </m:r>
                </m:sup>
                <m:e>
                  <m:r>
                    <w:rPr>
                      <w:rFonts w:ascii="Cambria Math" w:eastAsia="Calibri" w:hAnsi="Cambria Math" w:cs="Arial"/>
                      <w:color w:val="000000"/>
                      <w:sz w:val="24"/>
                      <w:szCs w:val="28"/>
                    </w:rPr>
                    <m:t>n</m:t>
                  </m:r>
                </m:e>
              </m:sPre>
            </m:e>
          </m:sPre>
        </m:oMath>
      </m:oMathPara>
    </w:p>
    <w:p w14:paraId="0ED3479A" w14:textId="77777777" w:rsidR="00E3430B" w:rsidRPr="00BA3B37" w:rsidRDefault="00E3430B" w:rsidP="00E3430B">
      <w:pPr>
        <w:tabs>
          <w:tab w:val="left" w:pos="0"/>
          <w:tab w:val="right" w:pos="9360"/>
        </w:tabs>
        <w:ind w:right="146"/>
        <w:rPr>
          <w:rFonts w:eastAsia="Calibri" w:cs="Arial"/>
          <w:bCs/>
          <w:color w:val="000000"/>
        </w:rPr>
      </w:pPr>
    </w:p>
    <w:p w14:paraId="5A6EA36E" w14:textId="77777777" w:rsidR="00E3430B" w:rsidRPr="00BA3B37" w:rsidRDefault="00E3430B" w:rsidP="00E3430B">
      <w:pPr>
        <w:tabs>
          <w:tab w:val="left" w:pos="0"/>
          <w:tab w:val="right" w:pos="9360"/>
        </w:tabs>
        <w:ind w:right="146"/>
        <w:rPr>
          <w:rFonts w:eastAsia="Calibri" w:cs="Arial"/>
          <w:bCs/>
          <w:color w:val="000000"/>
        </w:rPr>
      </w:pPr>
      <w:bookmarkStart w:id="9" w:name="_Hlk95980800"/>
      <w:r w:rsidRPr="00BA3B37">
        <w:rPr>
          <w:rFonts w:eastAsia="Calibri" w:cs="Arial"/>
          <w:bCs/>
          <w:color w:val="000000"/>
        </w:rPr>
        <w:t>Given:</w:t>
      </w:r>
    </w:p>
    <w:p w14:paraId="61808D8C" w14:textId="77777777" w:rsidR="00E3430B" w:rsidRPr="00BA3B37" w:rsidRDefault="00E3430B" w:rsidP="00E3430B">
      <w:pPr>
        <w:tabs>
          <w:tab w:val="left" w:pos="0"/>
          <w:tab w:val="right" w:pos="9360"/>
        </w:tabs>
        <w:ind w:right="146"/>
        <w:rPr>
          <w:rFonts w:eastAsia="Calibri" w:cs="Arial"/>
          <w:bCs/>
          <w:color w:val="000000"/>
        </w:rPr>
      </w:pPr>
    </w:p>
    <w:p w14:paraId="1BC324DB" w14:textId="77777777" w:rsidR="00E3430B" w:rsidRPr="00BA3B37" w:rsidRDefault="00E3430B" w:rsidP="00E3430B">
      <w:pPr>
        <w:tabs>
          <w:tab w:val="right" w:pos="0"/>
        </w:tabs>
        <w:ind w:right="146"/>
        <w:rPr>
          <w:rFonts w:eastAsia="Calibri" w:cs="Arial"/>
          <w:bCs/>
          <w:color w:val="000000"/>
        </w:rPr>
      </w:pPr>
      <w:r w:rsidRPr="00BA3B37">
        <w:rPr>
          <w:rFonts w:eastAsia="Calibri" w:cs="Arial"/>
          <w:bCs/>
          <w:color w:val="000000"/>
        </w:rPr>
        <w:t xml:space="preserve">Uranium-233 </w:t>
      </w:r>
      <w:r w:rsidRPr="00BA3B37">
        <w:rPr>
          <w:rFonts w:eastAsia="Calibri" w:cs="Arial"/>
          <w:bCs/>
          <w:color w:val="000000"/>
        </w:rPr>
        <w:tab/>
      </w:r>
      <w:r w:rsidRPr="00BA3B37">
        <w:rPr>
          <w:rFonts w:eastAsia="Calibri" w:cs="Arial"/>
          <w:bCs/>
          <w:color w:val="000000"/>
        </w:rPr>
        <w:tab/>
        <w:t>3.86846 × 10</w:t>
      </w:r>
      <w:r w:rsidRPr="00BA3B37">
        <w:rPr>
          <w:rFonts w:eastAsia="Calibri" w:cs="Arial"/>
          <w:bCs/>
          <w:color w:val="000000"/>
          <w:vertAlign w:val="superscript"/>
        </w:rPr>
        <w:t xml:space="preserve">-25 </w:t>
      </w:r>
      <w:r w:rsidRPr="00BA3B37">
        <w:rPr>
          <w:rFonts w:eastAsia="Calibri" w:cs="Arial"/>
          <w:bCs/>
          <w:color w:val="000000"/>
        </w:rPr>
        <w:t>kg</w:t>
      </w:r>
    </w:p>
    <w:p w14:paraId="286995BD" w14:textId="77777777" w:rsidR="00E3430B" w:rsidRPr="00BA3B37" w:rsidRDefault="00E3430B" w:rsidP="00E3430B">
      <w:pPr>
        <w:tabs>
          <w:tab w:val="left" w:pos="0"/>
        </w:tabs>
        <w:ind w:right="146"/>
        <w:rPr>
          <w:rFonts w:eastAsia="Calibri" w:cs="Arial"/>
          <w:bCs/>
          <w:color w:val="000000"/>
        </w:rPr>
      </w:pPr>
      <w:r w:rsidRPr="00BA3B37">
        <w:rPr>
          <w:rFonts w:eastAsia="Calibri" w:cs="Arial"/>
          <w:bCs/>
          <w:color w:val="000000"/>
        </w:rPr>
        <w:t xml:space="preserve">Tellurium-133 </w:t>
      </w:r>
      <w:r w:rsidRPr="00BA3B37">
        <w:rPr>
          <w:rFonts w:eastAsia="Calibri" w:cs="Arial"/>
          <w:bCs/>
          <w:color w:val="000000"/>
        </w:rPr>
        <w:tab/>
      </w:r>
      <w:r w:rsidRPr="00BA3B37">
        <w:rPr>
          <w:rFonts w:eastAsia="Calibri" w:cs="Arial"/>
          <w:bCs/>
          <w:color w:val="000000"/>
        </w:rPr>
        <w:tab/>
        <w:t>2.20632 × 10</w:t>
      </w:r>
      <w:r w:rsidRPr="00BA3B37">
        <w:rPr>
          <w:rFonts w:eastAsia="Calibri" w:cs="Arial"/>
          <w:bCs/>
          <w:color w:val="000000"/>
          <w:vertAlign w:val="superscript"/>
        </w:rPr>
        <w:t xml:space="preserve">-25 </w:t>
      </w:r>
      <w:r w:rsidRPr="00BA3B37">
        <w:rPr>
          <w:rFonts w:eastAsia="Calibri" w:cs="Arial"/>
          <w:bCs/>
          <w:color w:val="000000"/>
        </w:rPr>
        <w:t xml:space="preserve">kg </w:t>
      </w:r>
    </w:p>
    <w:p w14:paraId="75A245A1" w14:textId="77777777" w:rsidR="00E3430B" w:rsidRPr="00BA3B37" w:rsidRDefault="00E3430B" w:rsidP="00E3430B">
      <w:pPr>
        <w:tabs>
          <w:tab w:val="left" w:pos="0"/>
        </w:tabs>
        <w:ind w:right="146"/>
        <w:rPr>
          <w:rFonts w:eastAsia="Calibri" w:cs="Arial"/>
          <w:bCs/>
          <w:color w:val="000000"/>
        </w:rPr>
      </w:pPr>
      <w:r w:rsidRPr="00BA3B37">
        <w:rPr>
          <w:rFonts w:eastAsia="Calibri" w:cs="Arial"/>
          <w:bCs/>
          <w:color w:val="000000"/>
        </w:rPr>
        <w:t xml:space="preserve">Zirconium-97 </w:t>
      </w:r>
      <w:r w:rsidRPr="00BA3B37">
        <w:rPr>
          <w:rFonts w:eastAsia="Calibri" w:cs="Arial"/>
          <w:bCs/>
          <w:color w:val="000000"/>
        </w:rPr>
        <w:tab/>
      </w:r>
      <w:r w:rsidRPr="00BA3B37">
        <w:rPr>
          <w:rFonts w:eastAsia="Calibri" w:cs="Arial"/>
          <w:bCs/>
          <w:color w:val="000000"/>
        </w:rPr>
        <w:tab/>
        <w:t>1.60872 × 10</w:t>
      </w:r>
      <w:r w:rsidRPr="00BA3B37">
        <w:rPr>
          <w:rFonts w:eastAsia="Calibri" w:cs="Arial"/>
          <w:bCs/>
          <w:color w:val="000000"/>
          <w:vertAlign w:val="superscript"/>
        </w:rPr>
        <w:t xml:space="preserve">-25 </w:t>
      </w:r>
      <w:r w:rsidRPr="00BA3B37">
        <w:rPr>
          <w:rFonts w:eastAsia="Calibri" w:cs="Arial"/>
          <w:bCs/>
          <w:color w:val="000000"/>
        </w:rPr>
        <w:t>kg</w:t>
      </w:r>
    </w:p>
    <w:p w14:paraId="6D5626C0" w14:textId="77777777" w:rsidR="00E3430B" w:rsidRPr="00BA3B37" w:rsidRDefault="00E3430B" w:rsidP="00E3430B">
      <w:pPr>
        <w:tabs>
          <w:tab w:val="left" w:pos="0"/>
        </w:tabs>
        <w:ind w:right="146"/>
        <w:rPr>
          <w:rFonts w:eastAsia="Calibri" w:cs="Arial"/>
          <w:bCs/>
          <w:color w:val="000000"/>
        </w:rPr>
      </w:pPr>
      <w:r w:rsidRPr="00BA3B37">
        <w:rPr>
          <w:rFonts w:eastAsia="Calibri" w:cs="Arial"/>
          <w:bCs/>
          <w:color w:val="000000"/>
        </w:rPr>
        <w:t>Neutron-1</w:t>
      </w:r>
      <w:r w:rsidRPr="00BA3B37">
        <w:rPr>
          <w:rFonts w:eastAsia="Calibri" w:cs="Arial"/>
          <w:bCs/>
          <w:color w:val="000000"/>
        </w:rPr>
        <w:tab/>
      </w:r>
      <w:r w:rsidRPr="00BA3B37">
        <w:rPr>
          <w:rFonts w:eastAsia="Calibri" w:cs="Arial"/>
          <w:bCs/>
          <w:color w:val="000000"/>
        </w:rPr>
        <w:tab/>
        <w:t>1.67492 × 10</w:t>
      </w:r>
      <w:r w:rsidRPr="00BA3B37">
        <w:rPr>
          <w:rFonts w:eastAsia="Calibri" w:cs="Arial"/>
          <w:bCs/>
          <w:color w:val="000000"/>
          <w:vertAlign w:val="superscript"/>
        </w:rPr>
        <w:t xml:space="preserve">-27 </w:t>
      </w:r>
      <w:r w:rsidRPr="00BA3B37">
        <w:rPr>
          <w:rFonts w:eastAsia="Calibri" w:cs="Arial"/>
          <w:bCs/>
          <w:color w:val="000000"/>
        </w:rPr>
        <w:t>kg</w:t>
      </w:r>
    </w:p>
    <w:p w14:paraId="1D1977EE" w14:textId="77777777" w:rsidR="00E3430B" w:rsidRPr="00BA3B37" w:rsidRDefault="00E3430B" w:rsidP="00E3430B">
      <w:pPr>
        <w:tabs>
          <w:tab w:val="left" w:pos="0"/>
        </w:tabs>
        <w:ind w:right="146"/>
        <w:rPr>
          <w:rFonts w:eastAsia="Calibri" w:cs="Arial"/>
          <w:bCs/>
          <w:color w:val="000000"/>
        </w:rPr>
      </w:pPr>
      <w:r w:rsidRPr="00BA3B37">
        <w:rPr>
          <w:rFonts w:eastAsia="Calibri" w:cs="Arial"/>
          <w:bCs/>
          <w:color w:val="000000"/>
        </w:rPr>
        <w:t xml:space="preserve">1u = </w:t>
      </w:r>
      <w:r w:rsidRPr="00BA3B37">
        <w:rPr>
          <w:rFonts w:eastAsia="Calibri" w:cs="Arial"/>
          <w:bCs/>
          <w:color w:val="000000"/>
        </w:rPr>
        <w:tab/>
      </w:r>
      <w:r w:rsidRPr="00BA3B37">
        <w:rPr>
          <w:rFonts w:eastAsia="Calibri" w:cs="Arial"/>
          <w:bCs/>
          <w:color w:val="000000"/>
        </w:rPr>
        <w:tab/>
      </w:r>
      <w:r w:rsidRPr="00BA3B37">
        <w:rPr>
          <w:rFonts w:eastAsia="Calibri" w:cs="Arial"/>
          <w:bCs/>
          <w:color w:val="000000"/>
        </w:rPr>
        <w:tab/>
        <w:t>1.66055 × 10</w:t>
      </w:r>
      <w:r w:rsidRPr="00BA3B37">
        <w:rPr>
          <w:rFonts w:eastAsia="Calibri" w:cs="Arial"/>
          <w:bCs/>
          <w:color w:val="000000"/>
          <w:vertAlign w:val="superscript"/>
        </w:rPr>
        <w:t xml:space="preserve">-27 </w:t>
      </w:r>
      <w:r w:rsidRPr="00BA3B37">
        <w:rPr>
          <w:rFonts w:eastAsia="Calibri" w:cs="Arial"/>
          <w:bCs/>
          <w:color w:val="000000"/>
        </w:rPr>
        <w:t>kg</w:t>
      </w:r>
    </w:p>
    <w:bookmarkEnd w:id="9"/>
    <w:p w14:paraId="751AB9C1" w14:textId="77777777" w:rsidR="00E3430B" w:rsidRDefault="00E3430B" w:rsidP="00E3430B">
      <w:pPr>
        <w:tabs>
          <w:tab w:val="left" w:pos="720"/>
          <w:tab w:val="right" w:pos="9360"/>
        </w:tabs>
        <w:ind w:right="146"/>
        <w:rPr>
          <w:rFonts w:eastAsia="Calibri" w:cs="Arial"/>
          <w:bCs/>
          <w:color w:val="000000"/>
        </w:rPr>
      </w:pPr>
    </w:p>
    <w:p w14:paraId="1D550838" w14:textId="77777777" w:rsidR="00E3430B" w:rsidRPr="00BA3B37" w:rsidRDefault="00E3430B" w:rsidP="00E3430B">
      <w:pPr>
        <w:tabs>
          <w:tab w:val="left" w:pos="720"/>
          <w:tab w:val="right" w:pos="9360"/>
        </w:tabs>
        <w:ind w:right="146"/>
        <w:rPr>
          <w:rFonts w:eastAsia="Calibri" w:cs="Arial"/>
          <w:bCs/>
          <w:color w:val="000000"/>
        </w:rPr>
      </w:pPr>
    </w:p>
    <w:p w14:paraId="6228FD6C" w14:textId="77777777" w:rsidR="00E3430B" w:rsidRPr="00BA3B37" w:rsidRDefault="00E3430B" w:rsidP="00E3430B">
      <w:pPr>
        <w:tabs>
          <w:tab w:val="left" w:pos="720"/>
          <w:tab w:val="right" w:pos="9360"/>
        </w:tabs>
        <w:ind w:left="720" w:right="146" w:hanging="720"/>
        <w:rPr>
          <w:rFonts w:eastAsia="Calibri" w:cs="Arial"/>
          <w:bCs/>
          <w:color w:val="000000"/>
        </w:rPr>
      </w:pPr>
      <w:r w:rsidRPr="00BA3B37">
        <w:rPr>
          <w:rFonts w:eastAsia="Calibri" w:cs="Arial"/>
          <w:bCs/>
          <w:color w:val="000000"/>
        </w:rPr>
        <w:t>(b)</w:t>
      </w:r>
      <w:r w:rsidRPr="00BA3B37">
        <w:rPr>
          <w:rFonts w:eastAsia="Calibri" w:cs="Arial"/>
          <w:bCs/>
          <w:color w:val="000000"/>
        </w:rPr>
        <w:tab/>
        <w:t>Determine the mass defect in atomic mass units (amu) that results from this reaction.</w:t>
      </w:r>
      <w:r>
        <w:rPr>
          <w:rFonts w:eastAsia="Calibri" w:cs="Arial"/>
          <w:bCs/>
          <w:color w:val="000000"/>
        </w:rPr>
        <w:t xml:space="preserve"> Provide your answer to the correct number of decimal places.</w:t>
      </w:r>
      <w:r w:rsidRPr="00BA3B37">
        <w:rPr>
          <w:rFonts w:eastAsia="Calibri" w:cs="Arial"/>
          <w:bCs/>
          <w:color w:val="000000"/>
        </w:rPr>
        <w:tab/>
      </w:r>
    </w:p>
    <w:p w14:paraId="598EF119" w14:textId="77777777" w:rsidR="00E3430B" w:rsidRPr="00BA3B37" w:rsidRDefault="00E3430B" w:rsidP="00E3430B">
      <w:pPr>
        <w:tabs>
          <w:tab w:val="left" w:pos="720"/>
          <w:tab w:val="right" w:pos="9360"/>
        </w:tabs>
        <w:ind w:left="720" w:right="146" w:hanging="720"/>
        <w:jc w:val="right"/>
        <w:rPr>
          <w:rFonts w:eastAsia="Calibri" w:cs="Arial"/>
          <w:bCs/>
          <w:color w:val="000000"/>
        </w:rPr>
      </w:pPr>
      <w:r w:rsidRPr="00BA3B37">
        <w:rPr>
          <w:rFonts w:eastAsia="Calibri" w:cs="Arial"/>
          <w:bCs/>
          <w:color w:val="000000"/>
        </w:rPr>
        <w:t>(</w:t>
      </w:r>
      <w:r>
        <w:rPr>
          <w:rFonts w:eastAsia="Calibri" w:cs="Arial"/>
          <w:bCs/>
          <w:color w:val="000000"/>
        </w:rPr>
        <w:t>5</w:t>
      </w:r>
      <w:r w:rsidRPr="00BA3B37">
        <w:rPr>
          <w:rFonts w:eastAsia="Calibri" w:cs="Arial"/>
          <w:bCs/>
          <w:color w:val="000000"/>
        </w:rPr>
        <w:t xml:space="preserve"> marks)</w:t>
      </w:r>
    </w:p>
    <w:p w14:paraId="5BC43641" w14:textId="77777777" w:rsidR="00E3430B" w:rsidRDefault="00E3430B" w:rsidP="00E3430B">
      <w:pPr>
        <w:tabs>
          <w:tab w:val="right" w:pos="9360"/>
        </w:tabs>
        <w:ind w:right="146"/>
        <w:rPr>
          <w:rFonts w:eastAsia="Calibri" w:cs="Arial"/>
          <w:bCs/>
          <w:color w:val="000000"/>
        </w:rPr>
      </w:pPr>
    </w:p>
    <w:p w14:paraId="11624437" w14:textId="77777777" w:rsidR="00E3430B" w:rsidRDefault="00E3430B" w:rsidP="00E3430B">
      <w:pPr>
        <w:tabs>
          <w:tab w:val="right" w:pos="9360"/>
        </w:tabs>
        <w:ind w:right="146"/>
        <w:rPr>
          <w:rFonts w:eastAsia="Calibri" w:cs="Arial"/>
          <w:bCs/>
          <w:color w:val="000000"/>
        </w:rPr>
      </w:pPr>
    </w:p>
    <w:p w14:paraId="01DFBB57" w14:textId="77777777" w:rsidR="00E3430B" w:rsidRDefault="00E3430B" w:rsidP="00E3430B">
      <w:pPr>
        <w:tabs>
          <w:tab w:val="right" w:pos="9360"/>
        </w:tabs>
        <w:ind w:right="146"/>
        <w:rPr>
          <w:rFonts w:eastAsia="Calibri" w:cs="Arial"/>
          <w:bCs/>
          <w:color w:val="000000"/>
        </w:rPr>
      </w:pPr>
    </w:p>
    <w:p w14:paraId="7F22A569" w14:textId="77777777" w:rsidR="00E3430B" w:rsidRDefault="00E3430B" w:rsidP="00E3430B">
      <w:pPr>
        <w:tabs>
          <w:tab w:val="right" w:pos="9360"/>
        </w:tabs>
        <w:ind w:right="146"/>
        <w:rPr>
          <w:rFonts w:eastAsia="Calibri" w:cs="Arial"/>
          <w:bCs/>
          <w:color w:val="000000"/>
        </w:rPr>
      </w:pPr>
    </w:p>
    <w:p w14:paraId="6F309ECF" w14:textId="77777777" w:rsidR="00E3430B" w:rsidRDefault="00E3430B" w:rsidP="00E3430B">
      <w:pPr>
        <w:tabs>
          <w:tab w:val="right" w:pos="9360"/>
        </w:tabs>
        <w:ind w:right="146"/>
        <w:rPr>
          <w:rFonts w:eastAsia="Calibri" w:cs="Arial"/>
          <w:bCs/>
          <w:color w:val="000000"/>
        </w:rPr>
      </w:pPr>
    </w:p>
    <w:p w14:paraId="37497119" w14:textId="77777777" w:rsidR="00E3430B" w:rsidRDefault="00E3430B" w:rsidP="00E3430B">
      <w:pPr>
        <w:tabs>
          <w:tab w:val="right" w:pos="9360"/>
        </w:tabs>
        <w:ind w:right="146"/>
        <w:rPr>
          <w:rFonts w:eastAsia="Calibri" w:cs="Arial"/>
          <w:bCs/>
          <w:color w:val="000000"/>
        </w:rPr>
      </w:pPr>
    </w:p>
    <w:p w14:paraId="17849657" w14:textId="77777777" w:rsidR="00E3430B" w:rsidRDefault="00E3430B" w:rsidP="00E3430B">
      <w:pPr>
        <w:tabs>
          <w:tab w:val="right" w:pos="9360"/>
        </w:tabs>
        <w:ind w:right="146"/>
        <w:rPr>
          <w:rFonts w:eastAsia="Calibri" w:cs="Arial"/>
          <w:bCs/>
          <w:color w:val="000000"/>
        </w:rPr>
      </w:pPr>
    </w:p>
    <w:p w14:paraId="54883B4E" w14:textId="77777777" w:rsidR="00E3430B" w:rsidRDefault="00E3430B" w:rsidP="00E3430B">
      <w:pPr>
        <w:tabs>
          <w:tab w:val="right" w:pos="9360"/>
        </w:tabs>
        <w:ind w:right="146"/>
        <w:rPr>
          <w:rFonts w:eastAsia="Calibri" w:cs="Arial"/>
          <w:bCs/>
          <w:color w:val="000000"/>
        </w:rPr>
      </w:pPr>
    </w:p>
    <w:p w14:paraId="095805EB" w14:textId="77777777" w:rsidR="00E3430B" w:rsidRDefault="00E3430B" w:rsidP="00E3430B">
      <w:pPr>
        <w:tabs>
          <w:tab w:val="right" w:pos="9360"/>
        </w:tabs>
        <w:ind w:right="146"/>
        <w:rPr>
          <w:rFonts w:eastAsia="Calibri" w:cs="Arial"/>
          <w:bCs/>
          <w:color w:val="000000"/>
        </w:rPr>
      </w:pPr>
    </w:p>
    <w:p w14:paraId="10E7AF0A" w14:textId="77777777" w:rsidR="00E3430B" w:rsidRDefault="00E3430B" w:rsidP="00E3430B">
      <w:pPr>
        <w:tabs>
          <w:tab w:val="right" w:pos="9360"/>
        </w:tabs>
        <w:ind w:right="146"/>
        <w:rPr>
          <w:rFonts w:eastAsia="Calibri" w:cs="Arial"/>
          <w:bCs/>
          <w:color w:val="000000"/>
        </w:rPr>
      </w:pPr>
    </w:p>
    <w:p w14:paraId="2332BB9F" w14:textId="77777777" w:rsidR="00E3430B" w:rsidRDefault="00E3430B" w:rsidP="00E3430B">
      <w:pPr>
        <w:tabs>
          <w:tab w:val="right" w:pos="9360"/>
        </w:tabs>
        <w:ind w:right="146"/>
        <w:rPr>
          <w:rFonts w:eastAsia="Calibri" w:cs="Arial"/>
          <w:bCs/>
          <w:color w:val="000000"/>
        </w:rPr>
      </w:pPr>
    </w:p>
    <w:p w14:paraId="6C5483F2" w14:textId="77777777" w:rsidR="00E3430B" w:rsidRDefault="00E3430B" w:rsidP="00E3430B">
      <w:pPr>
        <w:tabs>
          <w:tab w:val="right" w:pos="9360"/>
        </w:tabs>
        <w:ind w:right="146"/>
        <w:rPr>
          <w:rFonts w:eastAsia="Calibri" w:cs="Arial"/>
          <w:bCs/>
          <w:color w:val="000000"/>
        </w:rPr>
      </w:pPr>
    </w:p>
    <w:p w14:paraId="0156DC2B" w14:textId="77777777" w:rsidR="00E3430B" w:rsidRDefault="00E3430B" w:rsidP="00E3430B">
      <w:pPr>
        <w:tabs>
          <w:tab w:val="right" w:pos="9360"/>
        </w:tabs>
        <w:ind w:right="146"/>
        <w:rPr>
          <w:rFonts w:eastAsia="Calibri" w:cs="Arial"/>
          <w:bCs/>
          <w:color w:val="000000"/>
        </w:rPr>
      </w:pPr>
    </w:p>
    <w:p w14:paraId="7C491DD5" w14:textId="77777777" w:rsidR="00E3430B" w:rsidRDefault="00E3430B" w:rsidP="00E3430B">
      <w:pPr>
        <w:tabs>
          <w:tab w:val="right" w:pos="9360"/>
        </w:tabs>
        <w:ind w:right="146"/>
        <w:rPr>
          <w:rFonts w:eastAsia="Calibri" w:cs="Arial"/>
          <w:bCs/>
          <w:color w:val="000000"/>
        </w:rPr>
      </w:pPr>
    </w:p>
    <w:p w14:paraId="1C0A67C6" w14:textId="77777777" w:rsidR="00E3430B" w:rsidRDefault="00E3430B" w:rsidP="00E3430B">
      <w:pPr>
        <w:tabs>
          <w:tab w:val="right" w:pos="9360"/>
        </w:tabs>
        <w:ind w:right="146"/>
        <w:rPr>
          <w:rFonts w:eastAsia="Calibri" w:cs="Arial"/>
          <w:bCs/>
          <w:color w:val="000000"/>
        </w:rPr>
      </w:pPr>
    </w:p>
    <w:p w14:paraId="563BCB74" w14:textId="77777777" w:rsidR="00E3430B" w:rsidRDefault="00E3430B" w:rsidP="00E3430B">
      <w:pPr>
        <w:tabs>
          <w:tab w:val="right" w:pos="9360"/>
        </w:tabs>
        <w:ind w:right="146"/>
        <w:rPr>
          <w:rFonts w:eastAsia="Calibri" w:cs="Arial"/>
          <w:bCs/>
          <w:color w:val="000000"/>
        </w:rPr>
      </w:pPr>
    </w:p>
    <w:p w14:paraId="4EF907A4" w14:textId="77777777" w:rsidR="00E3430B" w:rsidRDefault="00E3430B" w:rsidP="00E3430B">
      <w:pPr>
        <w:tabs>
          <w:tab w:val="right" w:pos="9360"/>
        </w:tabs>
        <w:ind w:right="146"/>
        <w:rPr>
          <w:rFonts w:eastAsia="Calibri" w:cs="Arial"/>
          <w:bCs/>
          <w:color w:val="000000"/>
        </w:rPr>
      </w:pPr>
    </w:p>
    <w:p w14:paraId="42A70B00" w14:textId="77777777" w:rsidR="00E3430B" w:rsidRDefault="00E3430B" w:rsidP="00E3430B">
      <w:pPr>
        <w:rPr>
          <w:rFonts w:eastAsia="Calibri" w:cs="Arial"/>
          <w:bCs/>
          <w:color w:val="000000"/>
        </w:rPr>
      </w:pPr>
      <w:r>
        <w:rPr>
          <w:rFonts w:eastAsia="Calibri" w:cs="Arial"/>
          <w:bCs/>
          <w:color w:val="000000"/>
        </w:rPr>
        <w:br w:type="page"/>
      </w:r>
    </w:p>
    <w:p w14:paraId="1D5DD279" w14:textId="77777777" w:rsidR="00E3430B" w:rsidRDefault="00E3430B" w:rsidP="00E3430B">
      <w:pPr>
        <w:tabs>
          <w:tab w:val="right" w:pos="9360"/>
        </w:tabs>
        <w:ind w:right="146"/>
        <w:rPr>
          <w:rFonts w:eastAsia="Calibri" w:cs="Arial"/>
          <w:bCs/>
          <w:color w:val="000000"/>
        </w:rPr>
      </w:pPr>
    </w:p>
    <w:p w14:paraId="33602CC5" w14:textId="4B249F86" w:rsidR="00E3430B" w:rsidRPr="008F345E" w:rsidRDefault="00E3430B" w:rsidP="00E3430B">
      <w:pPr>
        <w:tabs>
          <w:tab w:val="right" w:pos="9360"/>
        </w:tabs>
        <w:ind w:right="146"/>
        <w:rPr>
          <w:rFonts w:eastAsia="Calibri" w:cs="Arial"/>
          <w:bCs/>
          <w:color w:val="000000"/>
        </w:rPr>
      </w:pPr>
      <w:r w:rsidRPr="00CB2028">
        <w:rPr>
          <w:rFonts w:cs="Arial"/>
          <w:b/>
          <w:szCs w:val="22"/>
        </w:rPr>
        <w:t>Question 1</w:t>
      </w:r>
      <w:r w:rsidR="00D20B51">
        <w:rPr>
          <w:rFonts w:cs="Arial"/>
          <w:b/>
          <w:szCs w:val="22"/>
        </w:rPr>
        <w:t>3</w:t>
      </w:r>
      <w:r>
        <w:rPr>
          <w:rFonts w:cs="Arial"/>
          <w:b/>
          <w:szCs w:val="22"/>
        </w:rPr>
        <w:t xml:space="preserve"> </w:t>
      </w:r>
      <w:r>
        <w:rPr>
          <w:rFonts w:cs="Arial"/>
          <w:bCs/>
          <w:szCs w:val="22"/>
        </w:rPr>
        <w:t>(continued)</w:t>
      </w:r>
    </w:p>
    <w:p w14:paraId="0BA25FFB" w14:textId="77777777" w:rsidR="00E3430B" w:rsidRPr="00BA3B37" w:rsidRDefault="00E3430B" w:rsidP="00E3430B">
      <w:pPr>
        <w:tabs>
          <w:tab w:val="right" w:pos="9360"/>
        </w:tabs>
        <w:ind w:right="146"/>
        <w:rPr>
          <w:rFonts w:eastAsia="Calibri" w:cs="Arial"/>
          <w:bCs/>
          <w:color w:val="000000"/>
        </w:rPr>
      </w:pPr>
    </w:p>
    <w:p w14:paraId="6F48CE90" w14:textId="1C45C403" w:rsidR="00E3430B" w:rsidRPr="00D20B51" w:rsidRDefault="00E3430B" w:rsidP="00D20B51">
      <w:pPr>
        <w:pStyle w:val="ListParagraph"/>
        <w:numPr>
          <w:ilvl w:val="0"/>
          <w:numId w:val="43"/>
        </w:numPr>
        <w:ind w:right="146"/>
        <w:contextualSpacing/>
        <w:rPr>
          <w:rFonts w:eastAsia="Calibri"/>
          <w:bCs/>
          <w:color w:val="000000"/>
        </w:rPr>
      </w:pPr>
      <w:bookmarkStart w:id="10" w:name="_Hlk95980856"/>
      <w:r w:rsidRPr="00D20B51">
        <w:rPr>
          <w:rFonts w:eastAsia="Calibri"/>
          <w:bCs/>
          <w:color w:val="000000"/>
        </w:rPr>
        <w:t xml:space="preserve">Calculate the energy produced by this reaction in MeV and joules. </w:t>
      </w:r>
      <w:r>
        <w:t xml:space="preserve">If you could not obtain an answer to </w:t>
      </w:r>
      <w:r w:rsidRPr="00D20B51">
        <w:rPr>
          <w:rFonts w:eastAsia="Calibri"/>
          <w:bCs/>
          <w:color w:val="000000"/>
        </w:rPr>
        <w:t>part (b), use m = 0.100 u.)</w:t>
      </w:r>
    </w:p>
    <w:p w14:paraId="572954DC" w14:textId="77777777" w:rsidR="00E3430B" w:rsidRPr="00BA3B37" w:rsidRDefault="00E3430B" w:rsidP="00E3430B">
      <w:pPr>
        <w:tabs>
          <w:tab w:val="right" w:pos="9360"/>
        </w:tabs>
        <w:ind w:right="146"/>
        <w:jc w:val="right"/>
        <w:rPr>
          <w:rFonts w:eastAsia="Calibri" w:cs="Arial"/>
          <w:bCs/>
          <w:color w:val="000000"/>
        </w:rPr>
      </w:pPr>
      <w:r w:rsidRPr="00BA3B37">
        <w:rPr>
          <w:rFonts w:eastAsia="Calibri" w:cs="Arial"/>
          <w:bCs/>
          <w:color w:val="000000"/>
        </w:rPr>
        <w:tab/>
        <w:t>(</w:t>
      </w:r>
      <w:r>
        <w:rPr>
          <w:rFonts w:eastAsia="Calibri" w:cs="Arial"/>
          <w:bCs/>
          <w:color w:val="000000"/>
        </w:rPr>
        <w:t>3</w:t>
      </w:r>
      <w:r w:rsidRPr="00BA3B37">
        <w:rPr>
          <w:rFonts w:eastAsia="Calibri" w:cs="Arial"/>
          <w:bCs/>
          <w:color w:val="000000"/>
        </w:rPr>
        <w:t xml:space="preserve"> marks)</w:t>
      </w:r>
    </w:p>
    <w:bookmarkEnd w:id="10"/>
    <w:p w14:paraId="67A96126" w14:textId="77777777" w:rsidR="00E3430B" w:rsidRDefault="00E3430B" w:rsidP="00E3430B">
      <w:pPr>
        <w:ind w:right="146"/>
        <w:rPr>
          <w:rFonts w:eastAsia="Calibri" w:cs="Arial"/>
          <w:bCs/>
        </w:rPr>
      </w:pPr>
    </w:p>
    <w:p w14:paraId="6800D7DA" w14:textId="77777777" w:rsidR="00E3430B" w:rsidRDefault="00E3430B" w:rsidP="00E3430B">
      <w:pPr>
        <w:ind w:right="146"/>
        <w:rPr>
          <w:rFonts w:cs="Arial"/>
          <w:szCs w:val="22"/>
        </w:rPr>
      </w:pPr>
    </w:p>
    <w:p w14:paraId="0365B95D" w14:textId="77777777" w:rsidR="00E3430B" w:rsidRDefault="00E3430B" w:rsidP="00E3430B">
      <w:pPr>
        <w:ind w:right="146"/>
        <w:rPr>
          <w:rFonts w:cs="Arial"/>
          <w:szCs w:val="22"/>
        </w:rPr>
      </w:pPr>
    </w:p>
    <w:p w14:paraId="7084DF3A" w14:textId="77777777" w:rsidR="00E3430B" w:rsidRDefault="00E3430B" w:rsidP="00E3430B">
      <w:pPr>
        <w:ind w:right="146"/>
        <w:rPr>
          <w:rFonts w:cs="Arial"/>
          <w:szCs w:val="22"/>
        </w:rPr>
      </w:pPr>
    </w:p>
    <w:p w14:paraId="3474A7FC" w14:textId="77777777" w:rsidR="00E3430B" w:rsidRDefault="00E3430B" w:rsidP="00E3430B">
      <w:pPr>
        <w:ind w:right="146"/>
        <w:rPr>
          <w:rFonts w:cs="Arial"/>
          <w:szCs w:val="22"/>
        </w:rPr>
      </w:pPr>
    </w:p>
    <w:p w14:paraId="7A5D4862" w14:textId="77777777" w:rsidR="00E3430B" w:rsidRDefault="00E3430B" w:rsidP="00E3430B">
      <w:pPr>
        <w:ind w:right="146"/>
        <w:rPr>
          <w:rFonts w:cs="Arial"/>
          <w:szCs w:val="22"/>
        </w:rPr>
      </w:pPr>
    </w:p>
    <w:p w14:paraId="67AECFA2" w14:textId="77777777" w:rsidR="00E3430B" w:rsidRDefault="00E3430B" w:rsidP="00E3430B">
      <w:pPr>
        <w:ind w:right="146"/>
        <w:rPr>
          <w:rFonts w:cs="Arial"/>
          <w:szCs w:val="22"/>
        </w:rPr>
      </w:pPr>
    </w:p>
    <w:p w14:paraId="386079C1" w14:textId="77777777" w:rsidR="00E3430B" w:rsidRDefault="00E3430B" w:rsidP="00E3430B">
      <w:pPr>
        <w:ind w:right="146"/>
        <w:rPr>
          <w:rFonts w:cs="Arial"/>
          <w:szCs w:val="22"/>
        </w:rPr>
      </w:pPr>
    </w:p>
    <w:p w14:paraId="682BBD46" w14:textId="77777777" w:rsidR="00E3430B" w:rsidRDefault="00E3430B" w:rsidP="00E3430B">
      <w:pPr>
        <w:ind w:right="146"/>
        <w:rPr>
          <w:rFonts w:cs="Arial"/>
          <w:szCs w:val="22"/>
        </w:rPr>
      </w:pPr>
    </w:p>
    <w:p w14:paraId="7109104D" w14:textId="77777777" w:rsidR="00E3430B" w:rsidRDefault="00E3430B" w:rsidP="00E3430B">
      <w:pPr>
        <w:ind w:right="146"/>
        <w:rPr>
          <w:rFonts w:cs="Arial"/>
          <w:szCs w:val="22"/>
        </w:rPr>
      </w:pPr>
    </w:p>
    <w:p w14:paraId="03C34D11" w14:textId="77777777" w:rsidR="00E3430B" w:rsidRDefault="00E3430B" w:rsidP="00E3430B">
      <w:pPr>
        <w:ind w:right="146"/>
        <w:rPr>
          <w:rFonts w:cs="Arial"/>
          <w:szCs w:val="22"/>
        </w:rPr>
      </w:pPr>
    </w:p>
    <w:p w14:paraId="767038A6" w14:textId="77777777" w:rsidR="00E3430B" w:rsidRDefault="00E3430B" w:rsidP="00E3430B">
      <w:pPr>
        <w:ind w:right="146"/>
        <w:rPr>
          <w:rFonts w:cs="Arial"/>
          <w:szCs w:val="22"/>
        </w:rPr>
      </w:pPr>
    </w:p>
    <w:p w14:paraId="4A3A3057" w14:textId="77777777" w:rsidR="00E3430B" w:rsidRDefault="00E3430B" w:rsidP="00E3430B">
      <w:pPr>
        <w:ind w:right="146"/>
        <w:rPr>
          <w:rFonts w:cs="Arial"/>
          <w:szCs w:val="22"/>
        </w:rPr>
      </w:pPr>
    </w:p>
    <w:p w14:paraId="355D5325" w14:textId="77777777" w:rsidR="00E3430B" w:rsidRDefault="00E3430B" w:rsidP="00E3430B">
      <w:pPr>
        <w:ind w:right="146"/>
        <w:jc w:val="right"/>
        <w:rPr>
          <w:rFonts w:cs="Arial"/>
          <w:szCs w:val="22"/>
        </w:rPr>
      </w:pPr>
      <w:r>
        <w:rPr>
          <w:rFonts w:cs="Arial"/>
          <w:szCs w:val="22"/>
        </w:rPr>
        <w:t>E = _______________________ MeV</w:t>
      </w:r>
    </w:p>
    <w:p w14:paraId="584B8E9A" w14:textId="77777777" w:rsidR="00E3430B" w:rsidRDefault="00E3430B" w:rsidP="00E3430B">
      <w:pPr>
        <w:ind w:right="146"/>
        <w:jc w:val="right"/>
        <w:rPr>
          <w:rFonts w:cs="Arial"/>
          <w:szCs w:val="22"/>
        </w:rPr>
      </w:pPr>
    </w:p>
    <w:p w14:paraId="65AA93D1" w14:textId="77777777" w:rsidR="00E3430B" w:rsidRDefault="00E3430B" w:rsidP="00E3430B">
      <w:pPr>
        <w:ind w:right="146"/>
        <w:jc w:val="right"/>
        <w:rPr>
          <w:rFonts w:cs="Arial"/>
          <w:szCs w:val="22"/>
        </w:rPr>
      </w:pPr>
    </w:p>
    <w:p w14:paraId="5BF5AC04" w14:textId="77777777" w:rsidR="00E3430B" w:rsidRDefault="00E3430B" w:rsidP="00E3430B">
      <w:pPr>
        <w:ind w:right="146"/>
        <w:jc w:val="right"/>
        <w:rPr>
          <w:rFonts w:cs="Arial"/>
          <w:szCs w:val="22"/>
        </w:rPr>
      </w:pPr>
      <w:r>
        <w:rPr>
          <w:rFonts w:cs="Arial"/>
          <w:szCs w:val="22"/>
        </w:rPr>
        <w:tab/>
        <w:t>E = __________________________ J</w:t>
      </w:r>
    </w:p>
    <w:p w14:paraId="7AD4EF4A" w14:textId="77777777" w:rsidR="00E3430B" w:rsidRDefault="00E3430B" w:rsidP="00E3430B">
      <w:pPr>
        <w:ind w:right="146"/>
        <w:rPr>
          <w:rFonts w:cs="Arial"/>
          <w:szCs w:val="22"/>
        </w:rPr>
      </w:pPr>
    </w:p>
    <w:p w14:paraId="55ECE1EB" w14:textId="77777777" w:rsidR="00E3430B" w:rsidRDefault="00E3430B" w:rsidP="00E3430B">
      <w:pPr>
        <w:ind w:right="146"/>
        <w:rPr>
          <w:rFonts w:cs="Arial"/>
          <w:szCs w:val="22"/>
        </w:rPr>
      </w:pPr>
    </w:p>
    <w:p w14:paraId="7BA3CDE8" w14:textId="77777777" w:rsidR="00E3430B" w:rsidRDefault="00E3430B" w:rsidP="00E3430B">
      <w:pPr>
        <w:ind w:right="146"/>
        <w:rPr>
          <w:rFonts w:cs="Arial"/>
          <w:szCs w:val="22"/>
        </w:rPr>
      </w:pPr>
      <w:r>
        <w:rPr>
          <w:rFonts w:cs="Arial"/>
          <w:szCs w:val="22"/>
        </w:rPr>
        <w:t>Consider a reactor that releases 3.40 x10</w:t>
      </w:r>
      <w:r>
        <w:rPr>
          <w:rFonts w:cs="Arial"/>
          <w:szCs w:val="22"/>
          <w:vertAlign w:val="superscript"/>
        </w:rPr>
        <w:t>6</w:t>
      </w:r>
      <w:r>
        <w:rPr>
          <w:rFonts w:cs="Arial"/>
          <w:szCs w:val="22"/>
        </w:rPr>
        <w:t xml:space="preserve"> W of energy due to the reaction above. </w:t>
      </w:r>
    </w:p>
    <w:p w14:paraId="561F3FCE" w14:textId="77777777" w:rsidR="00E3430B" w:rsidRDefault="00E3430B" w:rsidP="00E3430B">
      <w:pPr>
        <w:ind w:right="146"/>
        <w:rPr>
          <w:rFonts w:cs="Arial"/>
          <w:szCs w:val="22"/>
        </w:rPr>
      </w:pPr>
    </w:p>
    <w:p w14:paraId="07DFABDD" w14:textId="77777777" w:rsidR="00E3430B" w:rsidRPr="003C0CDA" w:rsidRDefault="00E3430B" w:rsidP="00D20B51">
      <w:pPr>
        <w:pStyle w:val="ListParagraph"/>
        <w:numPr>
          <w:ilvl w:val="0"/>
          <w:numId w:val="43"/>
        </w:numPr>
        <w:ind w:left="709" w:right="146"/>
        <w:contextualSpacing/>
      </w:pPr>
      <w:r w:rsidRPr="003C0CDA">
        <w:t>Calculate the amount of mass, in kg, that is converted to energy in one day of operation.</w:t>
      </w:r>
    </w:p>
    <w:p w14:paraId="2AD0F196" w14:textId="77777777" w:rsidR="00E3430B" w:rsidRDefault="00E3430B" w:rsidP="00E3430B">
      <w:pPr>
        <w:ind w:right="146"/>
        <w:jc w:val="right"/>
        <w:rPr>
          <w:rFonts w:cs="Arial"/>
          <w:szCs w:val="22"/>
        </w:rPr>
      </w:pPr>
      <w:r>
        <w:rPr>
          <w:rFonts w:cs="Arial"/>
          <w:szCs w:val="22"/>
        </w:rPr>
        <w:t>(4 marks)</w:t>
      </w:r>
    </w:p>
    <w:p w14:paraId="2CD0D917" w14:textId="77777777" w:rsidR="00E3430B" w:rsidRDefault="00E3430B" w:rsidP="00E3430B">
      <w:pPr>
        <w:ind w:right="146"/>
        <w:rPr>
          <w:rFonts w:cs="Arial"/>
          <w:szCs w:val="22"/>
        </w:rPr>
      </w:pPr>
    </w:p>
    <w:p w14:paraId="632519C6" w14:textId="77777777" w:rsidR="00E3430B" w:rsidRDefault="00E3430B" w:rsidP="00E3430B">
      <w:pPr>
        <w:ind w:right="146"/>
        <w:rPr>
          <w:rFonts w:cs="Arial"/>
          <w:szCs w:val="22"/>
        </w:rPr>
      </w:pPr>
    </w:p>
    <w:p w14:paraId="215AB9A4" w14:textId="77777777" w:rsidR="00E3430B" w:rsidRDefault="00E3430B" w:rsidP="00E3430B">
      <w:pPr>
        <w:ind w:right="146"/>
        <w:rPr>
          <w:rFonts w:cs="Arial"/>
          <w:szCs w:val="22"/>
        </w:rPr>
      </w:pPr>
    </w:p>
    <w:p w14:paraId="309093F5" w14:textId="77777777" w:rsidR="00E3430B" w:rsidRDefault="00E3430B" w:rsidP="00E3430B">
      <w:pPr>
        <w:ind w:right="146"/>
        <w:rPr>
          <w:rFonts w:cs="Arial"/>
          <w:szCs w:val="22"/>
        </w:rPr>
      </w:pPr>
    </w:p>
    <w:p w14:paraId="3588ED81" w14:textId="77777777" w:rsidR="00E3430B" w:rsidRDefault="00E3430B" w:rsidP="00E3430B">
      <w:pPr>
        <w:ind w:right="146"/>
        <w:rPr>
          <w:rFonts w:cs="Arial"/>
          <w:szCs w:val="22"/>
        </w:rPr>
      </w:pPr>
    </w:p>
    <w:p w14:paraId="610C3CFC" w14:textId="77777777" w:rsidR="00E3430B" w:rsidRDefault="00E3430B" w:rsidP="00E3430B">
      <w:pPr>
        <w:ind w:right="146"/>
        <w:rPr>
          <w:rFonts w:cs="Arial"/>
          <w:szCs w:val="22"/>
        </w:rPr>
      </w:pPr>
    </w:p>
    <w:p w14:paraId="2D8C888F" w14:textId="77777777" w:rsidR="00E3430B" w:rsidRDefault="00E3430B" w:rsidP="00E3430B">
      <w:pPr>
        <w:ind w:right="146"/>
        <w:rPr>
          <w:rFonts w:cs="Arial"/>
          <w:szCs w:val="22"/>
        </w:rPr>
      </w:pPr>
    </w:p>
    <w:p w14:paraId="035F96D7" w14:textId="77777777" w:rsidR="00E3430B" w:rsidRDefault="00E3430B" w:rsidP="00E3430B">
      <w:pPr>
        <w:ind w:right="146"/>
        <w:rPr>
          <w:rFonts w:cs="Arial"/>
          <w:szCs w:val="22"/>
        </w:rPr>
      </w:pPr>
    </w:p>
    <w:p w14:paraId="052A7520" w14:textId="77777777" w:rsidR="00E3430B" w:rsidRDefault="00E3430B" w:rsidP="00E3430B">
      <w:pPr>
        <w:ind w:right="146"/>
        <w:rPr>
          <w:rFonts w:cs="Arial"/>
          <w:szCs w:val="22"/>
        </w:rPr>
      </w:pPr>
    </w:p>
    <w:p w14:paraId="48DBF6E2" w14:textId="77777777" w:rsidR="00E3430B" w:rsidRDefault="00E3430B" w:rsidP="00E3430B">
      <w:pPr>
        <w:ind w:right="146"/>
        <w:rPr>
          <w:rFonts w:cs="Arial"/>
          <w:szCs w:val="22"/>
        </w:rPr>
      </w:pPr>
    </w:p>
    <w:p w14:paraId="399B2706" w14:textId="77777777" w:rsidR="00E3430B" w:rsidRDefault="00E3430B" w:rsidP="00E3430B">
      <w:pPr>
        <w:ind w:right="146"/>
        <w:rPr>
          <w:rFonts w:cs="Arial"/>
          <w:szCs w:val="22"/>
        </w:rPr>
      </w:pPr>
    </w:p>
    <w:p w14:paraId="1034F2BD" w14:textId="77777777" w:rsidR="00E3430B" w:rsidRDefault="00E3430B" w:rsidP="00E3430B">
      <w:pPr>
        <w:ind w:right="146"/>
        <w:rPr>
          <w:rFonts w:cs="Arial"/>
          <w:szCs w:val="22"/>
        </w:rPr>
      </w:pPr>
    </w:p>
    <w:p w14:paraId="5A51032B" w14:textId="77777777" w:rsidR="00E3430B" w:rsidRDefault="00E3430B" w:rsidP="00E3430B">
      <w:pPr>
        <w:ind w:right="146"/>
        <w:rPr>
          <w:rFonts w:cs="Arial"/>
          <w:szCs w:val="22"/>
        </w:rPr>
      </w:pPr>
    </w:p>
    <w:p w14:paraId="70F35F89" w14:textId="77777777" w:rsidR="00E3430B" w:rsidRDefault="00E3430B" w:rsidP="00E3430B">
      <w:pPr>
        <w:ind w:right="146"/>
        <w:rPr>
          <w:rFonts w:cs="Arial"/>
          <w:szCs w:val="22"/>
        </w:rPr>
      </w:pPr>
      <w:r>
        <w:rPr>
          <w:rFonts w:cs="Arial"/>
          <w:szCs w:val="22"/>
        </w:rPr>
        <w:t>If the engineers want to shut down the reactor, they need to insert a certain component into the reactor core.</w:t>
      </w:r>
    </w:p>
    <w:p w14:paraId="43A4FF95" w14:textId="77777777" w:rsidR="00E3430B" w:rsidRDefault="00E3430B" w:rsidP="00E3430B">
      <w:pPr>
        <w:ind w:right="146"/>
        <w:rPr>
          <w:rFonts w:cs="Arial"/>
          <w:szCs w:val="22"/>
        </w:rPr>
      </w:pPr>
    </w:p>
    <w:p w14:paraId="2BEDD7DD" w14:textId="77777777" w:rsidR="00E3430B" w:rsidRDefault="00E3430B" w:rsidP="00E3430B">
      <w:pPr>
        <w:ind w:right="146"/>
        <w:rPr>
          <w:rFonts w:cs="Arial"/>
          <w:szCs w:val="22"/>
        </w:rPr>
      </w:pPr>
      <w:r>
        <w:rPr>
          <w:rFonts w:cs="Arial"/>
          <w:szCs w:val="22"/>
        </w:rPr>
        <w:t>(e)</w:t>
      </w:r>
      <w:r>
        <w:rPr>
          <w:rFonts w:cs="Arial"/>
          <w:szCs w:val="22"/>
        </w:rPr>
        <w:tab/>
        <w:t>State the name of this component and explain how it is able to shut down the reactor.</w:t>
      </w:r>
    </w:p>
    <w:p w14:paraId="5E7EFFDE" w14:textId="77777777" w:rsidR="00E3430B" w:rsidRDefault="00E3430B" w:rsidP="00E3430B">
      <w:pPr>
        <w:ind w:right="146"/>
        <w:jc w:val="right"/>
        <w:rPr>
          <w:rFonts w:cs="Arial"/>
          <w:szCs w:val="22"/>
        </w:rPr>
      </w:pPr>
      <w:r>
        <w:rPr>
          <w:rFonts w:cs="Arial"/>
          <w:szCs w:val="22"/>
        </w:rPr>
        <w:t>(3 marks)</w:t>
      </w:r>
    </w:p>
    <w:p w14:paraId="492AC589" w14:textId="77777777" w:rsidR="00E3430B" w:rsidRPr="003719CB"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08E8E31A" w14:textId="77777777" w:rsidR="00E3430B" w:rsidRPr="003719CB"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695D171D" w14:textId="77777777" w:rsidR="00E3430B" w:rsidRPr="003719CB"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334C95FE" w14:textId="77777777" w:rsidR="00E3430B" w:rsidRPr="004B6A6A"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1C22FEAD" w14:textId="77777777" w:rsidR="00E3430B" w:rsidRPr="004B6A6A"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1DC73488" w14:textId="4EF631F4" w:rsidR="00F900A2" w:rsidRDefault="00F900A2" w:rsidP="00F900A2">
      <w:pPr>
        <w:spacing w:after="160" w:line="259" w:lineRule="auto"/>
        <w:rPr>
          <w:b/>
        </w:rPr>
      </w:pPr>
      <w:r>
        <w:rPr>
          <w:b/>
        </w:rPr>
        <w:lastRenderedPageBreak/>
        <w:t>Question 1</w:t>
      </w:r>
      <w:r w:rsidR="00D20B51">
        <w:rPr>
          <w:b/>
        </w:rPr>
        <w:t>4</w:t>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sidRPr="00EA353E">
        <w:rPr>
          <w:b/>
        </w:rPr>
        <w:tab/>
      </w:r>
      <w:r>
        <w:rPr>
          <w:b/>
        </w:rPr>
        <w:t xml:space="preserve">          (17</w:t>
      </w:r>
      <w:r w:rsidRPr="00EA353E">
        <w:rPr>
          <w:b/>
        </w:rPr>
        <w:t xml:space="preserve"> marks)</w:t>
      </w:r>
    </w:p>
    <w:p w14:paraId="7E3701DF" w14:textId="77777777" w:rsidR="00F900A2" w:rsidRDefault="00F900A2" w:rsidP="00F900A2">
      <w:pPr>
        <w:rPr>
          <w:rFonts w:cs="Arial"/>
        </w:rPr>
      </w:pPr>
      <w:r>
        <w:rPr>
          <w:rFonts w:cs="Arial"/>
        </w:rPr>
        <w:t xml:space="preserve">Radiocarbon dating is a process that is used to determine the age of fossilised bones. All living cells contain the element carbon – the vast majority of which is the stable isotope carbon-12 and the radioisotope carbon-14 (which is a beta emitter </w:t>
      </w:r>
      <w:bookmarkStart w:id="11" w:name="_Hlk97630356"/>
      <w:r>
        <w:rPr>
          <w:rFonts w:cs="Arial"/>
        </w:rPr>
        <w:t>(β</w:t>
      </w:r>
      <w:r w:rsidRPr="00A73243">
        <w:rPr>
          <w:rFonts w:cs="Arial"/>
          <w:vertAlign w:val="superscript"/>
        </w:rPr>
        <w:t>-</w:t>
      </w:r>
      <w:r>
        <w:rPr>
          <w:rFonts w:cs="Arial"/>
        </w:rPr>
        <w:t xml:space="preserve">) </w:t>
      </w:r>
      <w:bookmarkEnd w:id="11"/>
      <w:r>
        <w:rPr>
          <w:rFonts w:cs="Arial"/>
        </w:rPr>
        <w:t>and has a half-life of 5730 years).</w:t>
      </w:r>
    </w:p>
    <w:p w14:paraId="1F4FB842" w14:textId="77777777" w:rsidR="00F900A2" w:rsidRDefault="00F900A2" w:rsidP="00F900A2">
      <w:pPr>
        <w:rPr>
          <w:rFonts w:cs="Arial"/>
        </w:rPr>
      </w:pPr>
    </w:p>
    <w:p w14:paraId="505C7359" w14:textId="77777777" w:rsidR="00F900A2" w:rsidRDefault="00F900A2" w:rsidP="00F900A2">
      <w:pPr>
        <w:rPr>
          <w:rFonts w:cs="Arial"/>
        </w:rPr>
      </w:pPr>
      <w:r>
        <w:rPr>
          <w:rFonts w:cs="Arial"/>
        </w:rPr>
        <w:t xml:space="preserve">In a living organism, the ratio of carbon-14 : carbon-12 nuclei is a constant value of about         1:100 000. After an organism dies, this ratio decreases. </w:t>
      </w:r>
    </w:p>
    <w:p w14:paraId="05C20017" w14:textId="77777777" w:rsidR="00F900A2" w:rsidRDefault="00F900A2" w:rsidP="00F900A2">
      <w:pPr>
        <w:rPr>
          <w:rFonts w:cs="Arial"/>
        </w:rPr>
      </w:pPr>
      <w:r>
        <w:rPr>
          <w:rFonts w:cs="Arial"/>
        </w:rPr>
        <w:t xml:space="preserve"> </w:t>
      </w:r>
    </w:p>
    <w:p w14:paraId="7E8A3543" w14:textId="77777777" w:rsidR="00F900A2" w:rsidRDefault="00F900A2" w:rsidP="00F900A2">
      <w:pPr>
        <w:rPr>
          <w:rFonts w:cs="Arial"/>
        </w:rPr>
      </w:pPr>
    </w:p>
    <w:p w14:paraId="172A536A" w14:textId="77777777" w:rsidR="00F900A2" w:rsidRDefault="00F900A2" w:rsidP="00F900A2">
      <w:pPr>
        <w:pStyle w:val="ListParagraph"/>
        <w:numPr>
          <w:ilvl w:val="0"/>
          <w:numId w:val="37"/>
        </w:numPr>
        <w:spacing w:after="160" w:line="259" w:lineRule="auto"/>
        <w:ind w:hanging="720"/>
        <w:contextualSpacing/>
      </w:pPr>
      <w:r>
        <w:t>Write a nuclear equation for the beta decay (β</w:t>
      </w:r>
      <w:r w:rsidRPr="00A73243">
        <w:rPr>
          <w:vertAlign w:val="superscript"/>
        </w:rPr>
        <w:t>-</w:t>
      </w:r>
      <w:r>
        <w:t xml:space="preserve">) of carbon-14. </w:t>
      </w:r>
    </w:p>
    <w:p w14:paraId="4DCEB797" w14:textId="77777777" w:rsidR="00F900A2" w:rsidRDefault="00F900A2" w:rsidP="00F900A2">
      <w:pPr>
        <w:pStyle w:val="ListParagraph"/>
        <w:jc w:val="right"/>
      </w:pPr>
      <w:r>
        <w:t>(3 marks)</w:t>
      </w:r>
    </w:p>
    <w:p w14:paraId="0E65EA89" w14:textId="77777777" w:rsidR="00F900A2" w:rsidRDefault="00F900A2" w:rsidP="00F900A2">
      <w:pPr>
        <w:pStyle w:val="ListParagraph"/>
        <w:jc w:val="right"/>
      </w:pPr>
    </w:p>
    <w:p w14:paraId="76E3329A" w14:textId="77777777" w:rsidR="00F900A2" w:rsidRDefault="00F900A2" w:rsidP="00F900A2">
      <w:pPr>
        <w:pStyle w:val="ListParagraph"/>
      </w:pPr>
    </w:p>
    <w:p w14:paraId="05193DED" w14:textId="77777777" w:rsidR="00F900A2" w:rsidRDefault="00F900A2" w:rsidP="00F900A2">
      <w:pPr>
        <w:pStyle w:val="ListParagraph"/>
      </w:pPr>
    </w:p>
    <w:p w14:paraId="346969DE" w14:textId="77777777" w:rsidR="00F900A2" w:rsidRDefault="00F900A2" w:rsidP="00F900A2">
      <w:pPr>
        <w:pStyle w:val="ListParagraph"/>
      </w:pPr>
    </w:p>
    <w:p w14:paraId="4B0F290A" w14:textId="77777777" w:rsidR="00F900A2" w:rsidRDefault="00F900A2" w:rsidP="00F900A2">
      <w:pPr>
        <w:pStyle w:val="ListParagraph"/>
      </w:pPr>
    </w:p>
    <w:p w14:paraId="1FA631BC" w14:textId="77777777" w:rsidR="00F900A2" w:rsidRDefault="00F900A2" w:rsidP="00F900A2">
      <w:pPr>
        <w:pStyle w:val="ListParagraph"/>
      </w:pPr>
    </w:p>
    <w:p w14:paraId="45CECF9D" w14:textId="77777777" w:rsidR="00F900A2" w:rsidRDefault="00F900A2" w:rsidP="00F900A2">
      <w:pPr>
        <w:pStyle w:val="ListParagraph"/>
      </w:pPr>
    </w:p>
    <w:p w14:paraId="29FF9D77" w14:textId="77777777" w:rsidR="00F900A2" w:rsidRDefault="00F900A2" w:rsidP="00F900A2">
      <w:pPr>
        <w:pStyle w:val="ListParagraph"/>
      </w:pPr>
    </w:p>
    <w:p w14:paraId="4E48B97E" w14:textId="77777777" w:rsidR="00F900A2" w:rsidRDefault="00F900A2" w:rsidP="00F900A2">
      <w:pPr>
        <w:pStyle w:val="ListParagraph"/>
        <w:numPr>
          <w:ilvl w:val="0"/>
          <w:numId w:val="37"/>
        </w:numPr>
        <w:spacing w:after="160" w:line="259" w:lineRule="auto"/>
        <w:ind w:hanging="720"/>
        <w:contextualSpacing/>
      </w:pPr>
      <w:r>
        <w:t>Explain why the carbon-14 : carbon-12 nuclei ratio decreases after an organism dies.</w:t>
      </w:r>
    </w:p>
    <w:p w14:paraId="5700F9C1" w14:textId="77777777" w:rsidR="00F900A2" w:rsidRDefault="00F900A2" w:rsidP="00F900A2">
      <w:pPr>
        <w:pStyle w:val="ListParagraph"/>
        <w:jc w:val="right"/>
      </w:pPr>
      <w:r>
        <w:t>(3</w:t>
      </w:r>
      <w:r w:rsidRPr="000A044B">
        <w:t xml:space="preserve"> </w:t>
      </w:r>
      <w:r>
        <w:t>marks)</w:t>
      </w:r>
    </w:p>
    <w:p w14:paraId="5B7A38EE" w14:textId="77777777" w:rsidR="00F900A2" w:rsidRDefault="00F900A2" w:rsidP="00F900A2">
      <w:pPr>
        <w:pStyle w:val="ListParagraph"/>
        <w:jc w:val="right"/>
      </w:pPr>
    </w:p>
    <w:p w14:paraId="7AE6D7CD" w14:textId="77777777" w:rsidR="00F900A2" w:rsidRDefault="00F900A2" w:rsidP="00F900A2">
      <w:pPr>
        <w:pStyle w:val="ListParagraph"/>
        <w:spacing w:line="480" w:lineRule="auto"/>
        <w:ind w:firstLine="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4F1CF68" w14:textId="77777777" w:rsidR="00F900A2" w:rsidRDefault="00F900A2" w:rsidP="00F900A2">
      <w:pPr>
        <w:pStyle w:val="ListParagraph"/>
        <w:numPr>
          <w:ilvl w:val="0"/>
          <w:numId w:val="37"/>
        </w:numPr>
        <w:spacing w:after="160" w:line="259" w:lineRule="auto"/>
        <w:ind w:hanging="720"/>
        <w:contextualSpacing/>
      </w:pPr>
      <w:r>
        <w:t xml:space="preserve">A carbon-14 nucleus has a mass of 14.00324 u. A proton has a mass of 1.00727 u; a neutron has a mass of 1.00867 u. Use this data to calculate the binding energy per nucleon of carbon-14. </w:t>
      </w:r>
    </w:p>
    <w:p w14:paraId="4BAE8D0A" w14:textId="77777777" w:rsidR="00F900A2" w:rsidRDefault="00F900A2" w:rsidP="00F900A2">
      <w:pPr>
        <w:pStyle w:val="ListParagraph"/>
        <w:jc w:val="right"/>
      </w:pPr>
      <w:r>
        <w:t>(4</w:t>
      </w:r>
      <w:r w:rsidRPr="000A044B">
        <w:t xml:space="preserve"> </w:t>
      </w:r>
      <w:r>
        <w:t>marks)</w:t>
      </w:r>
    </w:p>
    <w:p w14:paraId="0265A4AF" w14:textId="77777777" w:rsidR="00F900A2" w:rsidRDefault="00F900A2" w:rsidP="00F900A2">
      <w:pPr>
        <w:pStyle w:val="ListParagraph"/>
        <w:jc w:val="right"/>
      </w:pPr>
    </w:p>
    <w:p w14:paraId="106B7E35" w14:textId="77777777" w:rsidR="00F900A2" w:rsidRDefault="00F900A2" w:rsidP="00F900A2">
      <w:pPr>
        <w:pStyle w:val="ListParagraph"/>
        <w:jc w:val="right"/>
      </w:pPr>
    </w:p>
    <w:p w14:paraId="06D56651" w14:textId="77777777" w:rsidR="00F900A2" w:rsidRDefault="00F900A2" w:rsidP="00F900A2">
      <w:pPr>
        <w:pStyle w:val="ListParagraph"/>
        <w:jc w:val="right"/>
      </w:pPr>
    </w:p>
    <w:p w14:paraId="43C2D83D" w14:textId="77777777" w:rsidR="00F900A2" w:rsidRDefault="00F900A2" w:rsidP="00F900A2">
      <w:pPr>
        <w:pStyle w:val="ListParagraph"/>
        <w:jc w:val="right"/>
      </w:pPr>
    </w:p>
    <w:p w14:paraId="24EE7973" w14:textId="77777777" w:rsidR="00F900A2" w:rsidRDefault="00F900A2" w:rsidP="00F900A2">
      <w:pPr>
        <w:pStyle w:val="ListParagraph"/>
        <w:jc w:val="right"/>
      </w:pPr>
    </w:p>
    <w:p w14:paraId="6BB5E9B8" w14:textId="77777777" w:rsidR="00F900A2" w:rsidRDefault="00F900A2" w:rsidP="00F900A2">
      <w:pPr>
        <w:pStyle w:val="ListParagraph"/>
        <w:jc w:val="right"/>
      </w:pPr>
    </w:p>
    <w:p w14:paraId="3CD439D8" w14:textId="77777777" w:rsidR="00F900A2" w:rsidRDefault="00F900A2" w:rsidP="00F900A2">
      <w:pPr>
        <w:pStyle w:val="ListParagraph"/>
        <w:jc w:val="right"/>
      </w:pPr>
    </w:p>
    <w:p w14:paraId="34BBF301" w14:textId="77777777" w:rsidR="00F900A2" w:rsidRDefault="00F900A2" w:rsidP="00F900A2">
      <w:pPr>
        <w:pStyle w:val="ListParagraph"/>
        <w:jc w:val="right"/>
      </w:pPr>
    </w:p>
    <w:p w14:paraId="2966378B" w14:textId="77777777" w:rsidR="00F900A2" w:rsidRDefault="00F900A2" w:rsidP="00F900A2">
      <w:pPr>
        <w:pStyle w:val="ListParagraph"/>
        <w:jc w:val="right"/>
      </w:pPr>
    </w:p>
    <w:p w14:paraId="516DA297" w14:textId="77777777" w:rsidR="00F900A2" w:rsidRDefault="00F900A2" w:rsidP="00F900A2">
      <w:pPr>
        <w:pStyle w:val="ListParagraph"/>
        <w:jc w:val="right"/>
      </w:pPr>
    </w:p>
    <w:p w14:paraId="7603658D" w14:textId="77777777" w:rsidR="00F900A2" w:rsidRDefault="00F900A2" w:rsidP="00F900A2"/>
    <w:p w14:paraId="7B5BC53C" w14:textId="77777777" w:rsidR="00F900A2" w:rsidRDefault="00F900A2" w:rsidP="00F900A2"/>
    <w:p w14:paraId="0AAA881C" w14:textId="77777777" w:rsidR="00F900A2" w:rsidRDefault="00F900A2" w:rsidP="00F900A2">
      <w:pPr>
        <w:pStyle w:val="ListParagraph"/>
        <w:jc w:val="right"/>
      </w:pPr>
    </w:p>
    <w:p w14:paraId="4B3450A5" w14:textId="77777777" w:rsidR="00F900A2" w:rsidRDefault="00F900A2" w:rsidP="00F900A2">
      <w:pPr>
        <w:pStyle w:val="ListParagraph"/>
        <w:jc w:val="right"/>
      </w:pPr>
    </w:p>
    <w:p w14:paraId="3106A5CE" w14:textId="77777777" w:rsidR="00F900A2" w:rsidRDefault="00F900A2" w:rsidP="00F900A2">
      <w:pPr>
        <w:pStyle w:val="ListParagraph"/>
        <w:jc w:val="right"/>
      </w:pPr>
    </w:p>
    <w:p w14:paraId="67139DD6" w14:textId="77777777" w:rsidR="00F900A2" w:rsidRDefault="00F900A2" w:rsidP="00F900A2">
      <w:pPr>
        <w:pStyle w:val="ListParagraph"/>
        <w:jc w:val="right"/>
      </w:pPr>
    </w:p>
    <w:p w14:paraId="769AF7F3" w14:textId="77777777" w:rsidR="00F900A2" w:rsidRDefault="00F900A2" w:rsidP="00F900A2">
      <w:pPr>
        <w:pStyle w:val="ListParagraph"/>
        <w:jc w:val="right"/>
      </w:pPr>
    </w:p>
    <w:p w14:paraId="322723FB" w14:textId="77777777" w:rsidR="00F900A2" w:rsidRPr="00C52958" w:rsidRDefault="00F900A2" w:rsidP="00F900A2">
      <w:pPr>
        <w:pStyle w:val="ListParagraph"/>
        <w:jc w:val="right"/>
      </w:pPr>
      <w:r>
        <w:t>____________ MeV</w:t>
      </w:r>
    </w:p>
    <w:p w14:paraId="229C3405" w14:textId="77777777" w:rsidR="00F900A2" w:rsidRDefault="00F900A2" w:rsidP="00F900A2">
      <w:pPr>
        <w:spacing w:after="160" w:line="259" w:lineRule="auto"/>
        <w:rPr>
          <w:rFonts w:eastAsia="Times New Roman" w:cs="Arial"/>
          <w:szCs w:val="22"/>
        </w:rPr>
      </w:pPr>
      <w:bookmarkStart w:id="12" w:name="_Hlk95140485"/>
      <w:r>
        <w:br w:type="page"/>
      </w:r>
    </w:p>
    <w:p w14:paraId="5D846381" w14:textId="77777777" w:rsidR="00F900A2" w:rsidRPr="00FA31D6" w:rsidRDefault="00F900A2" w:rsidP="00F900A2">
      <w:pPr>
        <w:pStyle w:val="ListParagraph"/>
        <w:numPr>
          <w:ilvl w:val="0"/>
          <w:numId w:val="37"/>
        </w:numPr>
        <w:spacing w:after="160" w:line="259" w:lineRule="auto"/>
        <w:ind w:hanging="720"/>
      </w:pPr>
      <w:r>
        <w:lastRenderedPageBreak/>
        <w:t xml:space="preserve">Compare and explain the difference in the binding energy per nucleon between a carbon-12 and a carbon-14 nucleus. </w:t>
      </w:r>
    </w:p>
    <w:bookmarkEnd w:id="12"/>
    <w:p w14:paraId="3AEA34D7" w14:textId="77777777" w:rsidR="00F900A2" w:rsidRDefault="00F900A2" w:rsidP="00F900A2">
      <w:pPr>
        <w:pStyle w:val="ListParagraph"/>
        <w:jc w:val="right"/>
      </w:pPr>
      <w:r>
        <w:t>(3</w:t>
      </w:r>
      <w:r w:rsidRPr="000A044B">
        <w:t xml:space="preserve"> </w:t>
      </w:r>
      <w:r>
        <w:t>marks)</w:t>
      </w:r>
    </w:p>
    <w:p w14:paraId="45F9E1F0" w14:textId="77777777" w:rsidR="00F900A2" w:rsidRDefault="00F900A2" w:rsidP="00F900A2">
      <w:pPr>
        <w:pStyle w:val="ListParagraph"/>
        <w:jc w:val="right"/>
      </w:pPr>
    </w:p>
    <w:p w14:paraId="1E5D991E" w14:textId="77777777" w:rsidR="00F900A2" w:rsidRDefault="00F900A2" w:rsidP="00F900A2">
      <w:pPr>
        <w:pStyle w:val="ListParagraph"/>
        <w:spacing w:line="480" w:lineRule="auto"/>
        <w:ind w:left="0" w:hanging="11"/>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7C7E114" w14:textId="77777777" w:rsidR="00F900A2" w:rsidRDefault="00F900A2" w:rsidP="00F900A2">
      <w:pPr>
        <w:pStyle w:val="ListParagraph"/>
        <w:jc w:val="right"/>
      </w:pPr>
    </w:p>
    <w:p w14:paraId="1A127331" w14:textId="77777777" w:rsidR="00F900A2" w:rsidRDefault="00F900A2" w:rsidP="00F900A2">
      <w:pPr>
        <w:pStyle w:val="ListParagraph"/>
        <w:numPr>
          <w:ilvl w:val="0"/>
          <w:numId w:val="37"/>
        </w:numPr>
        <w:spacing w:after="160" w:line="259" w:lineRule="auto"/>
        <w:ind w:hanging="720"/>
        <w:contextualSpacing/>
      </w:pPr>
      <w:r>
        <w:t xml:space="preserve">A fossilised bone is analysed and it is found that the carbon-14 : carbon-12 ratio has decreased to 15.0% of its value for a living organism. Using the half-life of carbon-14, estimate a value for the age of the fossilised bone. </w:t>
      </w:r>
    </w:p>
    <w:p w14:paraId="50D9D7BF" w14:textId="77777777" w:rsidR="00F900A2" w:rsidRDefault="00F900A2" w:rsidP="00F900A2">
      <w:pPr>
        <w:pStyle w:val="ListParagraph"/>
        <w:jc w:val="right"/>
      </w:pPr>
      <w:r>
        <w:t>(4</w:t>
      </w:r>
      <w:r w:rsidRPr="000A044B">
        <w:t xml:space="preserve"> </w:t>
      </w:r>
      <w:r>
        <w:t>marks)</w:t>
      </w:r>
    </w:p>
    <w:p w14:paraId="50369606" w14:textId="77777777" w:rsidR="00F900A2" w:rsidRDefault="00F900A2" w:rsidP="00F900A2">
      <w:pPr>
        <w:pStyle w:val="ListParagraph"/>
        <w:jc w:val="right"/>
      </w:pPr>
    </w:p>
    <w:p w14:paraId="592643A3" w14:textId="77777777" w:rsidR="00F900A2" w:rsidRDefault="00F900A2" w:rsidP="00F900A2">
      <w:pPr>
        <w:pStyle w:val="ListParagraph"/>
        <w:jc w:val="right"/>
      </w:pPr>
    </w:p>
    <w:p w14:paraId="2BFDADCA" w14:textId="77777777" w:rsidR="00F900A2" w:rsidRDefault="00F900A2" w:rsidP="00F900A2">
      <w:pPr>
        <w:pStyle w:val="ListParagraph"/>
        <w:jc w:val="right"/>
      </w:pPr>
    </w:p>
    <w:p w14:paraId="3E00F59A" w14:textId="77777777" w:rsidR="00F900A2" w:rsidRDefault="00F900A2" w:rsidP="00F900A2">
      <w:pPr>
        <w:pStyle w:val="ListParagraph"/>
        <w:jc w:val="right"/>
      </w:pPr>
    </w:p>
    <w:p w14:paraId="45DAD8E8" w14:textId="77777777" w:rsidR="00F900A2" w:rsidRDefault="00F900A2" w:rsidP="00F900A2">
      <w:pPr>
        <w:pStyle w:val="ListParagraph"/>
        <w:jc w:val="right"/>
      </w:pPr>
    </w:p>
    <w:p w14:paraId="77C00C74" w14:textId="77777777" w:rsidR="00F900A2" w:rsidRDefault="00F900A2" w:rsidP="00F900A2">
      <w:pPr>
        <w:pStyle w:val="ListParagraph"/>
        <w:jc w:val="right"/>
      </w:pPr>
    </w:p>
    <w:p w14:paraId="1DAAA59E" w14:textId="77777777" w:rsidR="00F900A2" w:rsidRDefault="00F900A2" w:rsidP="00F900A2">
      <w:pPr>
        <w:pStyle w:val="ListParagraph"/>
        <w:jc w:val="right"/>
      </w:pPr>
    </w:p>
    <w:p w14:paraId="36A07265" w14:textId="77777777" w:rsidR="00F900A2" w:rsidRDefault="00F900A2" w:rsidP="00F900A2">
      <w:pPr>
        <w:pStyle w:val="ListParagraph"/>
        <w:jc w:val="right"/>
      </w:pPr>
    </w:p>
    <w:p w14:paraId="445157EB" w14:textId="77777777" w:rsidR="00F900A2" w:rsidRDefault="00F900A2" w:rsidP="00F900A2">
      <w:pPr>
        <w:pStyle w:val="ListParagraph"/>
        <w:jc w:val="right"/>
      </w:pPr>
    </w:p>
    <w:p w14:paraId="7FA6BA4B" w14:textId="77777777" w:rsidR="00F900A2" w:rsidRDefault="00F900A2" w:rsidP="00F900A2">
      <w:pPr>
        <w:pStyle w:val="ListParagraph"/>
        <w:jc w:val="right"/>
      </w:pPr>
    </w:p>
    <w:p w14:paraId="3A45CCFA" w14:textId="77777777" w:rsidR="00F900A2" w:rsidRDefault="00F900A2" w:rsidP="00F900A2">
      <w:pPr>
        <w:pStyle w:val="ListParagraph"/>
        <w:jc w:val="right"/>
      </w:pPr>
    </w:p>
    <w:p w14:paraId="22D564DE" w14:textId="77777777" w:rsidR="00F900A2" w:rsidRDefault="00F900A2" w:rsidP="00F900A2">
      <w:pPr>
        <w:pStyle w:val="ListParagraph"/>
        <w:jc w:val="right"/>
      </w:pPr>
    </w:p>
    <w:p w14:paraId="6F8B6E84" w14:textId="77777777" w:rsidR="00F900A2" w:rsidRDefault="00F900A2" w:rsidP="00F900A2">
      <w:pPr>
        <w:pStyle w:val="ListParagraph"/>
        <w:jc w:val="right"/>
      </w:pPr>
    </w:p>
    <w:p w14:paraId="531B9DEF" w14:textId="77777777" w:rsidR="00F900A2" w:rsidRDefault="00F900A2" w:rsidP="00F900A2">
      <w:pPr>
        <w:pStyle w:val="ListParagraph"/>
        <w:jc w:val="right"/>
      </w:pPr>
    </w:p>
    <w:p w14:paraId="6586CDE3" w14:textId="77777777" w:rsidR="00F900A2" w:rsidRDefault="00F900A2" w:rsidP="00F900A2">
      <w:pPr>
        <w:pStyle w:val="ListParagraph"/>
        <w:jc w:val="right"/>
      </w:pPr>
    </w:p>
    <w:p w14:paraId="7F956529" w14:textId="77777777" w:rsidR="00F900A2" w:rsidRDefault="00F900A2" w:rsidP="00F900A2">
      <w:pPr>
        <w:pStyle w:val="ListParagraph"/>
        <w:jc w:val="right"/>
      </w:pPr>
    </w:p>
    <w:p w14:paraId="2156E516" w14:textId="77777777" w:rsidR="00F900A2" w:rsidRDefault="00F900A2" w:rsidP="00F900A2">
      <w:pPr>
        <w:pStyle w:val="ListParagraph"/>
        <w:jc w:val="right"/>
      </w:pPr>
    </w:p>
    <w:p w14:paraId="1D9F34F7" w14:textId="77777777" w:rsidR="00F900A2" w:rsidRDefault="00F900A2" w:rsidP="00F900A2">
      <w:pPr>
        <w:pStyle w:val="ListParagraph"/>
        <w:jc w:val="right"/>
      </w:pPr>
    </w:p>
    <w:p w14:paraId="7FBFB581" w14:textId="77777777" w:rsidR="00F900A2" w:rsidRDefault="00F900A2" w:rsidP="00F900A2">
      <w:pPr>
        <w:pStyle w:val="ListParagraph"/>
        <w:jc w:val="right"/>
      </w:pPr>
    </w:p>
    <w:p w14:paraId="78A30487" w14:textId="77777777" w:rsidR="00F900A2" w:rsidRDefault="00F900A2" w:rsidP="00F900A2">
      <w:pPr>
        <w:pStyle w:val="ListParagraph"/>
        <w:jc w:val="right"/>
      </w:pPr>
    </w:p>
    <w:p w14:paraId="20F1BA30" w14:textId="77777777" w:rsidR="00F900A2" w:rsidRDefault="00F900A2" w:rsidP="00F900A2">
      <w:pPr>
        <w:pStyle w:val="ListParagraph"/>
        <w:jc w:val="right"/>
      </w:pPr>
    </w:p>
    <w:p w14:paraId="748082C0" w14:textId="77777777" w:rsidR="00F900A2" w:rsidRDefault="00F900A2" w:rsidP="00F900A2">
      <w:pPr>
        <w:pStyle w:val="ListParagraph"/>
        <w:jc w:val="right"/>
      </w:pPr>
    </w:p>
    <w:p w14:paraId="0124EC40" w14:textId="77777777" w:rsidR="00F900A2" w:rsidRDefault="00F900A2" w:rsidP="00F900A2">
      <w:pPr>
        <w:pStyle w:val="ListParagraph"/>
        <w:jc w:val="right"/>
      </w:pPr>
    </w:p>
    <w:p w14:paraId="00880754" w14:textId="77777777" w:rsidR="00F900A2" w:rsidRDefault="00F900A2" w:rsidP="00F900A2">
      <w:pPr>
        <w:pStyle w:val="ListParagraph"/>
        <w:jc w:val="right"/>
      </w:pPr>
    </w:p>
    <w:p w14:paraId="7D8DDE35" w14:textId="77777777" w:rsidR="00F900A2" w:rsidRDefault="00F900A2" w:rsidP="00F900A2">
      <w:pPr>
        <w:pStyle w:val="ListParagraph"/>
        <w:jc w:val="right"/>
      </w:pPr>
    </w:p>
    <w:p w14:paraId="4692818A" w14:textId="77777777" w:rsidR="00F900A2" w:rsidRDefault="00F900A2" w:rsidP="00F900A2">
      <w:pPr>
        <w:pStyle w:val="ListParagraph"/>
        <w:jc w:val="right"/>
      </w:pPr>
    </w:p>
    <w:p w14:paraId="7D805409" w14:textId="77777777" w:rsidR="00F900A2" w:rsidRDefault="00F900A2" w:rsidP="00F900A2">
      <w:pPr>
        <w:pStyle w:val="ListParagraph"/>
        <w:jc w:val="right"/>
      </w:pPr>
    </w:p>
    <w:p w14:paraId="3F24D35B" w14:textId="77777777" w:rsidR="00F900A2" w:rsidRDefault="00F900A2" w:rsidP="00F900A2">
      <w:pPr>
        <w:pStyle w:val="ListParagraph"/>
        <w:jc w:val="right"/>
      </w:pPr>
    </w:p>
    <w:p w14:paraId="02CD2E18" w14:textId="77777777" w:rsidR="00F900A2" w:rsidRDefault="00F900A2" w:rsidP="00F900A2">
      <w:pPr>
        <w:pStyle w:val="ListParagraph"/>
        <w:jc w:val="right"/>
      </w:pPr>
    </w:p>
    <w:p w14:paraId="146DEEA4" w14:textId="77777777" w:rsidR="00F900A2" w:rsidRDefault="00F900A2" w:rsidP="00F900A2">
      <w:pPr>
        <w:pStyle w:val="ListParagraph"/>
        <w:jc w:val="right"/>
      </w:pPr>
    </w:p>
    <w:p w14:paraId="5868CB97" w14:textId="77777777" w:rsidR="00F900A2" w:rsidRDefault="00F900A2" w:rsidP="00F900A2">
      <w:pPr>
        <w:pStyle w:val="ListParagraph"/>
        <w:jc w:val="right"/>
      </w:pPr>
    </w:p>
    <w:p w14:paraId="475751AC" w14:textId="77777777" w:rsidR="00F900A2" w:rsidRDefault="00F900A2" w:rsidP="00F900A2">
      <w:pPr>
        <w:pStyle w:val="ListParagraph"/>
        <w:jc w:val="right"/>
      </w:pPr>
    </w:p>
    <w:p w14:paraId="7BE509F3" w14:textId="77777777" w:rsidR="00F900A2" w:rsidRDefault="00F900A2" w:rsidP="00F900A2">
      <w:pPr>
        <w:pStyle w:val="ListParagraph"/>
        <w:jc w:val="right"/>
      </w:pPr>
    </w:p>
    <w:p w14:paraId="1CBBA0A5" w14:textId="77777777" w:rsidR="00F900A2" w:rsidRDefault="00F900A2" w:rsidP="00F900A2">
      <w:pPr>
        <w:pStyle w:val="ListParagraph"/>
        <w:jc w:val="right"/>
      </w:pPr>
      <w:r>
        <w:t>____________ years</w:t>
      </w:r>
    </w:p>
    <w:p w14:paraId="650EAD09" w14:textId="77777777" w:rsidR="00F900A2" w:rsidRDefault="00F900A2" w:rsidP="00F900A2">
      <w:pPr>
        <w:spacing w:after="160" w:line="259" w:lineRule="auto"/>
        <w:rPr>
          <w:rFonts w:eastAsia="Times New Roman" w:cs="Arial"/>
          <w:szCs w:val="22"/>
        </w:rPr>
      </w:pPr>
      <w:r>
        <w:br w:type="page"/>
      </w:r>
    </w:p>
    <w:p w14:paraId="7BE7A5D3" w14:textId="23760DC7" w:rsidR="00E3430B" w:rsidRPr="00CB2028" w:rsidRDefault="00E3430B" w:rsidP="00E3430B">
      <w:pPr>
        <w:tabs>
          <w:tab w:val="right" w:pos="9639"/>
        </w:tabs>
        <w:ind w:right="146"/>
        <w:jc w:val="both"/>
        <w:rPr>
          <w:rFonts w:cs="Arial"/>
          <w:b/>
          <w:szCs w:val="22"/>
        </w:rPr>
      </w:pPr>
      <w:r w:rsidRPr="00CB2028">
        <w:rPr>
          <w:rFonts w:cs="Arial"/>
          <w:b/>
          <w:szCs w:val="22"/>
        </w:rPr>
        <w:lastRenderedPageBreak/>
        <w:t>Question 1</w:t>
      </w:r>
      <w:r w:rsidR="00D20B51">
        <w:rPr>
          <w:rFonts w:cs="Arial"/>
          <w:b/>
          <w:szCs w:val="22"/>
        </w:rPr>
        <w:t>5</w:t>
      </w:r>
      <w:r>
        <w:rPr>
          <w:rFonts w:cs="Arial"/>
          <w:b/>
          <w:szCs w:val="22"/>
        </w:rPr>
        <w:tab/>
      </w:r>
      <w:r w:rsidRPr="00CB2028">
        <w:rPr>
          <w:rFonts w:cs="Arial"/>
          <w:b/>
          <w:szCs w:val="22"/>
        </w:rPr>
        <w:t>(1</w:t>
      </w:r>
      <w:r>
        <w:rPr>
          <w:rFonts w:cs="Arial"/>
          <w:b/>
          <w:szCs w:val="22"/>
        </w:rPr>
        <w:t>8</w:t>
      </w:r>
      <w:r w:rsidRPr="00CB2028">
        <w:rPr>
          <w:rFonts w:cs="Arial"/>
          <w:b/>
          <w:szCs w:val="22"/>
        </w:rPr>
        <w:t xml:space="preserve"> marks)</w:t>
      </w:r>
    </w:p>
    <w:p w14:paraId="00D18837" w14:textId="77777777" w:rsidR="00E3430B" w:rsidRPr="00CB2028" w:rsidRDefault="00E3430B" w:rsidP="00E3430B">
      <w:pPr>
        <w:ind w:right="146"/>
        <w:jc w:val="both"/>
        <w:rPr>
          <w:rFonts w:cs="Arial"/>
          <w:bCs/>
          <w:szCs w:val="22"/>
          <w:lang w:val="en-GB"/>
        </w:rPr>
      </w:pPr>
    </w:p>
    <w:p w14:paraId="01636380" w14:textId="77777777" w:rsidR="00E3430B" w:rsidRDefault="00E3430B" w:rsidP="00E3430B">
      <w:pPr>
        <w:ind w:right="146"/>
        <w:jc w:val="both"/>
        <w:rPr>
          <w:rFonts w:cs="Arial"/>
          <w:bCs/>
          <w:szCs w:val="22"/>
        </w:rPr>
      </w:pPr>
      <w:r>
        <w:rPr>
          <w:rFonts w:cs="Arial"/>
          <w:bCs/>
          <w:szCs w:val="22"/>
        </w:rPr>
        <w:t>A kettle contains 0.400 kg of water at a room temperature of 22.0 ⁰C. The metal body of the kettle is made of aluminium (c = 900 J kg</w:t>
      </w:r>
      <w:r w:rsidRPr="00D806F3">
        <w:rPr>
          <w:rFonts w:cs="Arial"/>
          <w:bCs/>
          <w:szCs w:val="22"/>
          <w:vertAlign w:val="superscript"/>
        </w:rPr>
        <w:t>-1</w:t>
      </w:r>
      <w:r>
        <w:rPr>
          <w:rFonts w:cs="Arial"/>
          <w:bCs/>
          <w:szCs w:val="22"/>
        </w:rPr>
        <w:t xml:space="preserve"> K</w:t>
      </w:r>
      <w:r w:rsidRPr="00D806F3">
        <w:rPr>
          <w:rFonts w:cs="Arial"/>
          <w:bCs/>
          <w:szCs w:val="22"/>
          <w:vertAlign w:val="superscript"/>
        </w:rPr>
        <w:t>-1</w:t>
      </w:r>
      <w:r>
        <w:rPr>
          <w:rFonts w:cs="Arial"/>
          <w:bCs/>
          <w:szCs w:val="22"/>
        </w:rPr>
        <w:t>) and has a mass of 0.350 kg. When the kettle is switched on, the heating element draws a current of 9.50 A from mains power (V = 240 V).</w:t>
      </w:r>
    </w:p>
    <w:p w14:paraId="5CECDDD9" w14:textId="77777777" w:rsidR="00E3430B" w:rsidRDefault="00E3430B" w:rsidP="00E3430B">
      <w:pPr>
        <w:ind w:right="146"/>
        <w:jc w:val="both"/>
        <w:rPr>
          <w:rFonts w:cs="Arial"/>
          <w:bCs/>
          <w:szCs w:val="22"/>
        </w:rPr>
      </w:pPr>
    </w:p>
    <w:p w14:paraId="0607A397" w14:textId="77777777" w:rsidR="00E3430B" w:rsidRDefault="00E3430B" w:rsidP="00E3430B">
      <w:pPr>
        <w:ind w:right="146"/>
        <w:jc w:val="both"/>
        <w:rPr>
          <w:rFonts w:cs="Arial"/>
          <w:bCs/>
          <w:szCs w:val="22"/>
        </w:rPr>
      </w:pPr>
      <w:r>
        <w:rPr>
          <w:rFonts w:cs="Arial"/>
          <w:bCs/>
          <w:szCs w:val="22"/>
        </w:rPr>
        <w:t>(a)</w:t>
      </w:r>
      <w:r>
        <w:rPr>
          <w:rFonts w:cs="Arial"/>
          <w:bCs/>
          <w:szCs w:val="22"/>
        </w:rPr>
        <w:tab/>
        <w:t>Calculate the heat needed to bring the kettle and water to the water’s boiling point.</w:t>
      </w:r>
    </w:p>
    <w:p w14:paraId="6E1B833D" w14:textId="77777777" w:rsidR="00E3430B" w:rsidRDefault="00E3430B" w:rsidP="00E3430B">
      <w:pPr>
        <w:ind w:right="146"/>
        <w:jc w:val="right"/>
        <w:rPr>
          <w:rFonts w:cs="Arial"/>
          <w:bCs/>
          <w:szCs w:val="22"/>
        </w:rPr>
      </w:pPr>
      <w:r>
        <w:rPr>
          <w:rFonts w:cs="Arial"/>
          <w:bCs/>
          <w:szCs w:val="22"/>
        </w:rPr>
        <w:t>(3 marks)</w:t>
      </w:r>
    </w:p>
    <w:p w14:paraId="30869B85" w14:textId="77777777" w:rsidR="00E3430B" w:rsidRDefault="00E3430B" w:rsidP="00E3430B">
      <w:pPr>
        <w:ind w:right="146"/>
        <w:rPr>
          <w:rFonts w:cs="Arial"/>
          <w:bCs/>
          <w:szCs w:val="22"/>
        </w:rPr>
      </w:pPr>
    </w:p>
    <w:p w14:paraId="37090792" w14:textId="77777777" w:rsidR="00E3430B" w:rsidRDefault="00E3430B" w:rsidP="00E3430B">
      <w:pPr>
        <w:ind w:right="146"/>
        <w:rPr>
          <w:rFonts w:cs="Arial"/>
          <w:bCs/>
          <w:szCs w:val="22"/>
        </w:rPr>
      </w:pPr>
    </w:p>
    <w:p w14:paraId="7074461A" w14:textId="77777777" w:rsidR="00E3430B" w:rsidRDefault="00E3430B" w:rsidP="00E3430B">
      <w:pPr>
        <w:ind w:right="146"/>
        <w:rPr>
          <w:rFonts w:cs="Arial"/>
          <w:bCs/>
          <w:szCs w:val="22"/>
        </w:rPr>
      </w:pPr>
    </w:p>
    <w:p w14:paraId="37B23A06" w14:textId="77777777" w:rsidR="00E3430B" w:rsidRDefault="00E3430B" w:rsidP="00E3430B">
      <w:pPr>
        <w:ind w:right="146"/>
        <w:rPr>
          <w:rFonts w:cs="Arial"/>
          <w:bCs/>
          <w:szCs w:val="22"/>
        </w:rPr>
      </w:pPr>
    </w:p>
    <w:p w14:paraId="4B68C548" w14:textId="77777777" w:rsidR="00E3430B" w:rsidRDefault="00E3430B" w:rsidP="00E3430B">
      <w:pPr>
        <w:ind w:right="146"/>
        <w:rPr>
          <w:rFonts w:cs="Arial"/>
          <w:bCs/>
          <w:szCs w:val="22"/>
        </w:rPr>
      </w:pPr>
    </w:p>
    <w:p w14:paraId="0D65317A" w14:textId="77777777" w:rsidR="00E3430B" w:rsidRDefault="00E3430B" w:rsidP="00E3430B">
      <w:pPr>
        <w:ind w:right="146"/>
        <w:rPr>
          <w:rFonts w:cs="Arial"/>
          <w:bCs/>
          <w:szCs w:val="22"/>
        </w:rPr>
      </w:pPr>
    </w:p>
    <w:p w14:paraId="7E27D262" w14:textId="77777777" w:rsidR="00E3430B" w:rsidRDefault="00E3430B" w:rsidP="00E3430B">
      <w:pPr>
        <w:ind w:right="146"/>
        <w:rPr>
          <w:rFonts w:cs="Arial"/>
          <w:bCs/>
          <w:szCs w:val="22"/>
        </w:rPr>
      </w:pPr>
    </w:p>
    <w:p w14:paraId="58BEFB3A" w14:textId="77777777" w:rsidR="00E3430B" w:rsidRDefault="00E3430B" w:rsidP="00E3430B">
      <w:pPr>
        <w:ind w:right="146"/>
        <w:rPr>
          <w:rFonts w:cs="Arial"/>
          <w:bCs/>
          <w:szCs w:val="22"/>
        </w:rPr>
      </w:pPr>
    </w:p>
    <w:p w14:paraId="31B8C334" w14:textId="77777777" w:rsidR="00E3430B" w:rsidRDefault="00E3430B" w:rsidP="00E3430B">
      <w:pPr>
        <w:ind w:right="146"/>
        <w:rPr>
          <w:rFonts w:cs="Arial"/>
          <w:bCs/>
          <w:szCs w:val="22"/>
        </w:rPr>
      </w:pPr>
    </w:p>
    <w:p w14:paraId="18256148" w14:textId="77777777" w:rsidR="00E3430B" w:rsidRDefault="00E3430B" w:rsidP="00E3430B">
      <w:pPr>
        <w:ind w:right="146"/>
        <w:rPr>
          <w:rFonts w:cs="Arial"/>
          <w:bCs/>
          <w:szCs w:val="22"/>
        </w:rPr>
      </w:pPr>
    </w:p>
    <w:p w14:paraId="6D11D441" w14:textId="77777777" w:rsidR="00E3430B" w:rsidRDefault="00E3430B" w:rsidP="00E3430B">
      <w:pPr>
        <w:ind w:right="146"/>
        <w:rPr>
          <w:rFonts w:cs="Arial"/>
          <w:bCs/>
          <w:szCs w:val="22"/>
        </w:rPr>
      </w:pPr>
    </w:p>
    <w:p w14:paraId="6008BE4B" w14:textId="77777777" w:rsidR="00E3430B" w:rsidRDefault="00E3430B" w:rsidP="00E3430B">
      <w:pPr>
        <w:ind w:right="146"/>
        <w:rPr>
          <w:rFonts w:cs="Arial"/>
          <w:bCs/>
          <w:szCs w:val="22"/>
        </w:rPr>
      </w:pPr>
    </w:p>
    <w:p w14:paraId="4A7926AD" w14:textId="77777777" w:rsidR="00E3430B" w:rsidRDefault="00E3430B" w:rsidP="00E3430B">
      <w:pPr>
        <w:ind w:right="146"/>
        <w:rPr>
          <w:rFonts w:cs="Arial"/>
          <w:bCs/>
          <w:szCs w:val="22"/>
        </w:rPr>
      </w:pPr>
    </w:p>
    <w:p w14:paraId="24CD961D" w14:textId="77777777" w:rsidR="00E3430B" w:rsidRDefault="00E3430B" w:rsidP="00E3430B">
      <w:pPr>
        <w:ind w:right="146"/>
        <w:rPr>
          <w:rFonts w:cs="Arial"/>
          <w:bCs/>
          <w:szCs w:val="22"/>
        </w:rPr>
      </w:pPr>
    </w:p>
    <w:p w14:paraId="7E049326" w14:textId="77777777" w:rsidR="00E3430B" w:rsidRDefault="00E3430B" w:rsidP="00E3430B">
      <w:pPr>
        <w:ind w:right="146"/>
        <w:rPr>
          <w:rFonts w:cs="Arial"/>
          <w:bCs/>
          <w:szCs w:val="22"/>
        </w:rPr>
      </w:pPr>
    </w:p>
    <w:p w14:paraId="108E16FD" w14:textId="77777777" w:rsidR="00E3430B" w:rsidRDefault="00E3430B" w:rsidP="00E3430B">
      <w:pPr>
        <w:ind w:right="146"/>
        <w:rPr>
          <w:rFonts w:cs="Arial"/>
          <w:bCs/>
          <w:szCs w:val="22"/>
        </w:rPr>
      </w:pPr>
    </w:p>
    <w:p w14:paraId="361496E4" w14:textId="77777777" w:rsidR="00E3430B" w:rsidRDefault="00E3430B" w:rsidP="00E3430B">
      <w:pPr>
        <w:ind w:right="146"/>
        <w:jc w:val="both"/>
        <w:rPr>
          <w:rFonts w:cs="Arial"/>
          <w:bCs/>
          <w:szCs w:val="22"/>
        </w:rPr>
      </w:pPr>
    </w:p>
    <w:p w14:paraId="4EED7E65" w14:textId="77777777" w:rsidR="00E3430B" w:rsidRDefault="00E3430B" w:rsidP="00E3430B">
      <w:pPr>
        <w:ind w:left="720" w:right="146" w:hanging="720"/>
        <w:jc w:val="both"/>
        <w:rPr>
          <w:rFonts w:cs="Arial"/>
          <w:bCs/>
          <w:szCs w:val="22"/>
        </w:rPr>
      </w:pPr>
      <w:r>
        <w:rPr>
          <w:rFonts w:cs="Arial"/>
          <w:bCs/>
          <w:szCs w:val="22"/>
        </w:rPr>
        <w:t>(b)</w:t>
      </w:r>
      <w:r>
        <w:rPr>
          <w:rFonts w:cs="Arial"/>
          <w:bCs/>
          <w:szCs w:val="22"/>
        </w:rPr>
        <w:tab/>
        <w:t xml:space="preserve">Calculate the power of the kettle and use this value to calculate the time taken for the </w:t>
      </w:r>
    </w:p>
    <w:p w14:paraId="0816D32B" w14:textId="77777777" w:rsidR="00E3430B" w:rsidRDefault="00E3430B" w:rsidP="00E3430B">
      <w:pPr>
        <w:ind w:left="720" w:right="146"/>
        <w:jc w:val="both"/>
        <w:rPr>
          <w:rFonts w:cs="Arial"/>
          <w:bCs/>
          <w:szCs w:val="22"/>
        </w:rPr>
      </w:pPr>
      <w:r>
        <w:rPr>
          <w:rFonts w:cs="Arial"/>
          <w:bCs/>
          <w:szCs w:val="22"/>
        </w:rPr>
        <w:t>water to boil. (Note: Power = Voltage x Current)</w:t>
      </w:r>
    </w:p>
    <w:p w14:paraId="6EAFD05D" w14:textId="77777777" w:rsidR="00E3430B" w:rsidRDefault="00E3430B" w:rsidP="00E3430B">
      <w:pPr>
        <w:ind w:right="146"/>
        <w:jc w:val="right"/>
        <w:rPr>
          <w:rFonts w:cs="Arial"/>
          <w:bCs/>
          <w:szCs w:val="22"/>
        </w:rPr>
      </w:pPr>
      <w:r>
        <w:rPr>
          <w:rFonts w:cs="Arial"/>
          <w:bCs/>
          <w:szCs w:val="22"/>
        </w:rPr>
        <w:t>(4 marks)</w:t>
      </w:r>
    </w:p>
    <w:p w14:paraId="69D98561" w14:textId="77777777" w:rsidR="00E3430B" w:rsidRDefault="00E3430B" w:rsidP="00E3430B">
      <w:pPr>
        <w:ind w:right="146"/>
        <w:rPr>
          <w:rFonts w:cs="Arial"/>
          <w:bCs/>
          <w:szCs w:val="22"/>
        </w:rPr>
      </w:pPr>
    </w:p>
    <w:p w14:paraId="58DED558" w14:textId="77777777" w:rsidR="00E3430B" w:rsidRDefault="00E3430B" w:rsidP="00E3430B">
      <w:pPr>
        <w:ind w:right="146"/>
        <w:rPr>
          <w:rFonts w:cs="Arial"/>
          <w:bCs/>
          <w:szCs w:val="22"/>
        </w:rPr>
      </w:pPr>
    </w:p>
    <w:p w14:paraId="77AB7B84" w14:textId="77777777" w:rsidR="00E3430B" w:rsidRDefault="00E3430B" w:rsidP="00E3430B">
      <w:pPr>
        <w:ind w:right="146"/>
        <w:rPr>
          <w:rFonts w:cs="Arial"/>
          <w:bCs/>
          <w:szCs w:val="22"/>
        </w:rPr>
      </w:pPr>
    </w:p>
    <w:p w14:paraId="08AE5C09" w14:textId="77777777" w:rsidR="00E3430B" w:rsidRDefault="00E3430B" w:rsidP="00E3430B">
      <w:pPr>
        <w:ind w:right="146"/>
        <w:rPr>
          <w:rFonts w:cs="Arial"/>
          <w:bCs/>
          <w:szCs w:val="22"/>
        </w:rPr>
      </w:pPr>
    </w:p>
    <w:p w14:paraId="240D7A19" w14:textId="77777777" w:rsidR="00E3430B" w:rsidRDefault="00E3430B" w:rsidP="00E3430B">
      <w:pPr>
        <w:ind w:right="146"/>
        <w:rPr>
          <w:rFonts w:cs="Arial"/>
          <w:bCs/>
          <w:szCs w:val="22"/>
        </w:rPr>
      </w:pPr>
    </w:p>
    <w:p w14:paraId="3411C6BB" w14:textId="77777777" w:rsidR="00E3430B" w:rsidRDefault="00E3430B" w:rsidP="00E3430B">
      <w:pPr>
        <w:ind w:right="146"/>
        <w:rPr>
          <w:rFonts w:cs="Arial"/>
          <w:bCs/>
          <w:szCs w:val="22"/>
        </w:rPr>
      </w:pPr>
    </w:p>
    <w:p w14:paraId="2901CFDF" w14:textId="77777777" w:rsidR="00E3430B" w:rsidRDefault="00E3430B" w:rsidP="00E3430B">
      <w:pPr>
        <w:ind w:right="146"/>
        <w:rPr>
          <w:rFonts w:cs="Arial"/>
          <w:bCs/>
          <w:szCs w:val="22"/>
        </w:rPr>
      </w:pPr>
    </w:p>
    <w:p w14:paraId="459072FB" w14:textId="77777777" w:rsidR="00E3430B" w:rsidRDefault="00E3430B" w:rsidP="00E3430B">
      <w:pPr>
        <w:ind w:right="146"/>
        <w:rPr>
          <w:rFonts w:cs="Arial"/>
          <w:bCs/>
          <w:szCs w:val="22"/>
        </w:rPr>
      </w:pPr>
    </w:p>
    <w:p w14:paraId="5197E046" w14:textId="77777777" w:rsidR="00E3430B" w:rsidRDefault="00E3430B" w:rsidP="00E3430B">
      <w:pPr>
        <w:ind w:right="146"/>
        <w:rPr>
          <w:rFonts w:cs="Arial"/>
          <w:bCs/>
          <w:szCs w:val="22"/>
        </w:rPr>
      </w:pPr>
    </w:p>
    <w:p w14:paraId="4A83B625" w14:textId="77777777" w:rsidR="00E3430B" w:rsidRDefault="00E3430B" w:rsidP="00E3430B">
      <w:pPr>
        <w:ind w:right="146"/>
        <w:rPr>
          <w:rFonts w:cs="Arial"/>
          <w:bCs/>
          <w:szCs w:val="22"/>
        </w:rPr>
      </w:pPr>
    </w:p>
    <w:p w14:paraId="39EF85AE" w14:textId="77777777" w:rsidR="00E3430B" w:rsidRDefault="00E3430B" w:rsidP="00E3430B">
      <w:pPr>
        <w:ind w:right="146"/>
        <w:rPr>
          <w:rFonts w:cs="Arial"/>
          <w:bCs/>
          <w:szCs w:val="22"/>
        </w:rPr>
      </w:pPr>
    </w:p>
    <w:p w14:paraId="34E82EB1" w14:textId="77777777" w:rsidR="00E3430B" w:rsidRDefault="00E3430B" w:rsidP="00E3430B">
      <w:pPr>
        <w:ind w:right="146"/>
        <w:rPr>
          <w:rFonts w:cs="Arial"/>
          <w:bCs/>
          <w:szCs w:val="22"/>
        </w:rPr>
      </w:pPr>
    </w:p>
    <w:p w14:paraId="4A5404E8" w14:textId="77777777" w:rsidR="00E3430B" w:rsidRDefault="00E3430B" w:rsidP="00E3430B">
      <w:pPr>
        <w:ind w:right="146"/>
        <w:rPr>
          <w:rFonts w:cs="Arial"/>
          <w:bCs/>
          <w:szCs w:val="22"/>
        </w:rPr>
      </w:pPr>
    </w:p>
    <w:p w14:paraId="144D127F" w14:textId="77777777" w:rsidR="00E3430B" w:rsidRDefault="00E3430B" w:rsidP="00E3430B">
      <w:pPr>
        <w:ind w:right="146"/>
        <w:rPr>
          <w:rFonts w:cs="Arial"/>
          <w:bCs/>
          <w:szCs w:val="22"/>
        </w:rPr>
      </w:pPr>
    </w:p>
    <w:p w14:paraId="6BCB6049" w14:textId="77777777" w:rsidR="00E3430B" w:rsidRDefault="00E3430B" w:rsidP="00E3430B">
      <w:pPr>
        <w:ind w:right="146"/>
        <w:rPr>
          <w:rFonts w:cs="Arial"/>
          <w:bCs/>
          <w:szCs w:val="22"/>
        </w:rPr>
      </w:pPr>
    </w:p>
    <w:p w14:paraId="7439BBAA" w14:textId="77777777" w:rsidR="00E3430B" w:rsidRDefault="00E3430B" w:rsidP="00E3430B">
      <w:pPr>
        <w:ind w:right="146"/>
        <w:rPr>
          <w:rFonts w:cs="Arial"/>
          <w:bCs/>
          <w:szCs w:val="22"/>
        </w:rPr>
      </w:pPr>
    </w:p>
    <w:p w14:paraId="65E15F5E" w14:textId="77777777" w:rsidR="00E3430B" w:rsidRDefault="00E3430B" w:rsidP="00E3430B">
      <w:pPr>
        <w:ind w:left="720" w:right="146" w:hanging="720"/>
        <w:rPr>
          <w:rFonts w:cs="Arial"/>
          <w:bCs/>
          <w:szCs w:val="22"/>
        </w:rPr>
      </w:pPr>
      <w:r>
        <w:rPr>
          <w:rFonts w:cs="Arial"/>
          <w:bCs/>
          <w:szCs w:val="22"/>
        </w:rPr>
        <w:t>(c)</w:t>
      </w:r>
      <w:r>
        <w:rPr>
          <w:rFonts w:cs="Arial"/>
          <w:bCs/>
          <w:szCs w:val="22"/>
        </w:rPr>
        <w:tab/>
      </w:r>
      <w:bookmarkStart w:id="13" w:name="_Hlk90797713"/>
      <w:r>
        <w:rPr>
          <w:rFonts w:cs="Arial"/>
          <w:bCs/>
          <w:szCs w:val="22"/>
        </w:rPr>
        <w:t>Describe, making reference to the kinetic theory of matter, what is happening to the water molecules as the water is heated, prior to reaching its boiling point.</w:t>
      </w:r>
    </w:p>
    <w:bookmarkEnd w:id="13"/>
    <w:p w14:paraId="121487AC" w14:textId="77777777" w:rsidR="00E3430B" w:rsidRDefault="00E3430B" w:rsidP="00E3430B">
      <w:pPr>
        <w:ind w:left="720" w:right="146" w:hanging="720"/>
        <w:jc w:val="right"/>
        <w:rPr>
          <w:rFonts w:cs="Arial"/>
          <w:bCs/>
          <w:szCs w:val="22"/>
        </w:rPr>
      </w:pPr>
      <w:r>
        <w:rPr>
          <w:rFonts w:cs="Arial"/>
          <w:bCs/>
          <w:szCs w:val="22"/>
        </w:rPr>
        <w:t>(2 marks)</w:t>
      </w:r>
    </w:p>
    <w:p w14:paraId="38A581E4" w14:textId="77777777" w:rsidR="00E3430B" w:rsidRPr="003719CB"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4074C857" w14:textId="77777777" w:rsidR="00E3430B" w:rsidRPr="003719CB"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5B369A81" w14:textId="77777777" w:rsidR="00E3430B" w:rsidRPr="004B6A6A"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58D22C17" w14:textId="77777777" w:rsidR="00E3430B" w:rsidRPr="004B6A6A"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11F25768" w14:textId="77777777" w:rsidR="00E3430B" w:rsidRDefault="00E3430B" w:rsidP="00E3430B">
      <w:pPr>
        <w:ind w:right="146"/>
        <w:rPr>
          <w:rFonts w:cs="Arial"/>
          <w:szCs w:val="22"/>
        </w:rPr>
      </w:pPr>
    </w:p>
    <w:p w14:paraId="15801DF0" w14:textId="4D795199" w:rsidR="00E3430B" w:rsidRDefault="00E3430B" w:rsidP="00E3430B">
      <w:pPr>
        <w:rPr>
          <w:rFonts w:cs="Arial"/>
          <w:bCs/>
          <w:szCs w:val="22"/>
        </w:rPr>
      </w:pPr>
    </w:p>
    <w:p w14:paraId="6F094DBC" w14:textId="77777777" w:rsidR="00E3430B" w:rsidRDefault="00E3430B" w:rsidP="00E3430B">
      <w:pPr>
        <w:ind w:right="146"/>
        <w:rPr>
          <w:rFonts w:cs="Arial"/>
          <w:bCs/>
          <w:szCs w:val="22"/>
        </w:rPr>
      </w:pPr>
    </w:p>
    <w:p w14:paraId="52F8256C" w14:textId="77777777" w:rsidR="00E3430B" w:rsidRDefault="00E3430B" w:rsidP="00E3430B">
      <w:pPr>
        <w:ind w:right="146"/>
        <w:rPr>
          <w:rFonts w:cs="Arial"/>
          <w:bCs/>
          <w:szCs w:val="22"/>
        </w:rPr>
      </w:pPr>
      <w:r>
        <w:rPr>
          <w:rFonts w:cs="Arial"/>
          <w:bCs/>
          <w:szCs w:val="22"/>
        </w:rPr>
        <w:t>The student is surprised to find that when he measures the actual time taken with a stopwatch, it is 84.5 seconds.</w:t>
      </w:r>
    </w:p>
    <w:p w14:paraId="14C09174" w14:textId="77777777" w:rsidR="00E3430B" w:rsidRDefault="00E3430B" w:rsidP="00E3430B">
      <w:pPr>
        <w:ind w:right="146"/>
        <w:rPr>
          <w:rFonts w:cs="Arial"/>
          <w:bCs/>
          <w:szCs w:val="22"/>
        </w:rPr>
      </w:pPr>
    </w:p>
    <w:p w14:paraId="3A98D43A" w14:textId="77777777" w:rsidR="00E3430B" w:rsidRDefault="00E3430B" w:rsidP="00E3430B">
      <w:pPr>
        <w:ind w:right="146"/>
        <w:rPr>
          <w:rFonts w:cs="Arial"/>
          <w:bCs/>
          <w:szCs w:val="22"/>
        </w:rPr>
      </w:pPr>
      <w:r>
        <w:rPr>
          <w:rFonts w:cs="Arial"/>
          <w:bCs/>
          <w:szCs w:val="22"/>
        </w:rPr>
        <w:t>(d)</w:t>
      </w:r>
      <w:r>
        <w:rPr>
          <w:rFonts w:cs="Arial"/>
          <w:bCs/>
          <w:szCs w:val="22"/>
        </w:rPr>
        <w:tab/>
        <w:t xml:space="preserve">Calculate the efficiency of the kettle. </w:t>
      </w:r>
    </w:p>
    <w:p w14:paraId="14127AAF" w14:textId="77777777" w:rsidR="00E3430B" w:rsidRDefault="00E3430B" w:rsidP="00E3430B">
      <w:pPr>
        <w:ind w:right="146"/>
        <w:jc w:val="right"/>
        <w:rPr>
          <w:rFonts w:cs="Arial"/>
          <w:bCs/>
          <w:szCs w:val="22"/>
        </w:rPr>
      </w:pPr>
      <w:r>
        <w:rPr>
          <w:rFonts w:cs="Arial"/>
          <w:bCs/>
          <w:szCs w:val="22"/>
        </w:rPr>
        <w:t>(3 marks)</w:t>
      </w:r>
    </w:p>
    <w:p w14:paraId="23F9353D" w14:textId="77777777" w:rsidR="00E3430B" w:rsidRDefault="00E3430B" w:rsidP="00E3430B">
      <w:pPr>
        <w:ind w:right="146"/>
        <w:rPr>
          <w:rFonts w:cs="Arial"/>
          <w:bCs/>
          <w:szCs w:val="22"/>
        </w:rPr>
      </w:pPr>
    </w:p>
    <w:p w14:paraId="2A7C1856" w14:textId="77777777" w:rsidR="00E3430B" w:rsidRDefault="00E3430B" w:rsidP="00E3430B">
      <w:pPr>
        <w:ind w:right="146"/>
        <w:rPr>
          <w:rFonts w:cs="Arial"/>
          <w:bCs/>
          <w:szCs w:val="22"/>
        </w:rPr>
      </w:pPr>
    </w:p>
    <w:p w14:paraId="75BE7767" w14:textId="77777777" w:rsidR="00E3430B" w:rsidRDefault="00E3430B" w:rsidP="00E3430B">
      <w:pPr>
        <w:ind w:right="146"/>
        <w:rPr>
          <w:rFonts w:cs="Arial"/>
          <w:bCs/>
          <w:szCs w:val="22"/>
        </w:rPr>
      </w:pPr>
    </w:p>
    <w:p w14:paraId="26F7944B" w14:textId="77777777" w:rsidR="00E3430B" w:rsidRDefault="00E3430B" w:rsidP="00E3430B">
      <w:pPr>
        <w:ind w:right="146"/>
        <w:rPr>
          <w:rFonts w:cs="Arial"/>
          <w:bCs/>
          <w:szCs w:val="22"/>
        </w:rPr>
      </w:pPr>
    </w:p>
    <w:p w14:paraId="0300CE0D" w14:textId="77777777" w:rsidR="00E3430B" w:rsidRDefault="00E3430B" w:rsidP="00E3430B">
      <w:pPr>
        <w:ind w:right="146"/>
        <w:rPr>
          <w:rFonts w:cs="Arial"/>
          <w:bCs/>
          <w:szCs w:val="22"/>
        </w:rPr>
      </w:pPr>
    </w:p>
    <w:p w14:paraId="50ED832B" w14:textId="77777777" w:rsidR="00E3430B" w:rsidRDefault="00E3430B" w:rsidP="00E3430B">
      <w:pPr>
        <w:ind w:right="146"/>
        <w:rPr>
          <w:rFonts w:cs="Arial"/>
          <w:bCs/>
          <w:szCs w:val="22"/>
        </w:rPr>
      </w:pPr>
    </w:p>
    <w:p w14:paraId="42CDD62D" w14:textId="77777777" w:rsidR="00E3430B" w:rsidRDefault="00E3430B" w:rsidP="00E3430B">
      <w:pPr>
        <w:ind w:right="146"/>
        <w:rPr>
          <w:rFonts w:cs="Arial"/>
          <w:bCs/>
          <w:szCs w:val="22"/>
        </w:rPr>
      </w:pPr>
    </w:p>
    <w:p w14:paraId="6D9E46C0" w14:textId="77777777" w:rsidR="00E3430B" w:rsidRDefault="00E3430B" w:rsidP="00E3430B">
      <w:pPr>
        <w:ind w:right="146"/>
        <w:rPr>
          <w:rFonts w:cs="Arial"/>
          <w:bCs/>
          <w:szCs w:val="22"/>
        </w:rPr>
      </w:pPr>
    </w:p>
    <w:p w14:paraId="6C0D1BC0" w14:textId="77777777" w:rsidR="00E3430B" w:rsidRDefault="00E3430B" w:rsidP="00E3430B">
      <w:pPr>
        <w:ind w:right="146"/>
        <w:rPr>
          <w:rFonts w:cs="Arial"/>
          <w:bCs/>
          <w:szCs w:val="22"/>
        </w:rPr>
      </w:pPr>
    </w:p>
    <w:p w14:paraId="4DEE7316" w14:textId="77777777" w:rsidR="00E3430B" w:rsidRDefault="00E3430B" w:rsidP="00E3430B">
      <w:pPr>
        <w:ind w:right="146"/>
        <w:rPr>
          <w:rFonts w:cs="Arial"/>
          <w:bCs/>
          <w:szCs w:val="22"/>
        </w:rPr>
      </w:pPr>
    </w:p>
    <w:p w14:paraId="4FC1E0D8" w14:textId="77777777" w:rsidR="00E3430B" w:rsidRDefault="00E3430B" w:rsidP="00E3430B">
      <w:pPr>
        <w:ind w:right="146"/>
        <w:rPr>
          <w:rFonts w:cs="Arial"/>
          <w:bCs/>
          <w:szCs w:val="22"/>
        </w:rPr>
      </w:pPr>
    </w:p>
    <w:p w14:paraId="5BDB8DBE" w14:textId="77777777" w:rsidR="00E3430B" w:rsidRDefault="00E3430B" w:rsidP="00E3430B">
      <w:pPr>
        <w:ind w:right="146"/>
        <w:rPr>
          <w:rFonts w:cs="Arial"/>
          <w:bCs/>
          <w:szCs w:val="22"/>
        </w:rPr>
      </w:pPr>
    </w:p>
    <w:p w14:paraId="10D9929C" w14:textId="77777777" w:rsidR="00E3430B" w:rsidRDefault="00E3430B" w:rsidP="00E3430B">
      <w:pPr>
        <w:ind w:right="146"/>
        <w:rPr>
          <w:rFonts w:cs="Arial"/>
          <w:bCs/>
          <w:szCs w:val="22"/>
        </w:rPr>
      </w:pPr>
    </w:p>
    <w:p w14:paraId="05DA2352" w14:textId="77777777" w:rsidR="00E3430B" w:rsidRDefault="00E3430B" w:rsidP="00E3430B">
      <w:pPr>
        <w:ind w:right="146"/>
        <w:rPr>
          <w:rFonts w:cs="Arial"/>
          <w:bCs/>
          <w:szCs w:val="22"/>
        </w:rPr>
      </w:pPr>
    </w:p>
    <w:p w14:paraId="1C89C08E" w14:textId="77777777" w:rsidR="00E3430B" w:rsidRDefault="00E3430B" w:rsidP="00E3430B">
      <w:pPr>
        <w:ind w:right="146"/>
        <w:rPr>
          <w:rFonts w:cs="Arial"/>
          <w:bCs/>
          <w:szCs w:val="22"/>
        </w:rPr>
      </w:pPr>
    </w:p>
    <w:p w14:paraId="6BACD12A" w14:textId="77777777" w:rsidR="00E3430B" w:rsidRDefault="00E3430B" w:rsidP="00E3430B">
      <w:pPr>
        <w:ind w:right="146"/>
        <w:rPr>
          <w:rFonts w:cs="Arial"/>
          <w:bCs/>
          <w:szCs w:val="22"/>
        </w:rPr>
      </w:pPr>
      <w:r>
        <w:rPr>
          <w:rFonts w:cs="Arial"/>
          <w:bCs/>
          <w:szCs w:val="22"/>
        </w:rPr>
        <w:t>The thermostat in the kettle does not switch off the power immediately as the water boils but continues to heat the water for an extra 18.0 seconds after it boils.</w:t>
      </w:r>
    </w:p>
    <w:p w14:paraId="5FE12055" w14:textId="77777777" w:rsidR="00E3430B" w:rsidRDefault="00E3430B" w:rsidP="00E3430B">
      <w:pPr>
        <w:ind w:right="146"/>
        <w:rPr>
          <w:rFonts w:cs="Arial"/>
          <w:bCs/>
          <w:szCs w:val="22"/>
        </w:rPr>
      </w:pPr>
    </w:p>
    <w:p w14:paraId="5AA24241" w14:textId="77777777" w:rsidR="00E3430B" w:rsidRDefault="00E3430B" w:rsidP="00E3430B">
      <w:pPr>
        <w:ind w:left="720" w:right="146" w:hanging="720"/>
        <w:rPr>
          <w:rFonts w:cs="Arial"/>
          <w:bCs/>
          <w:szCs w:val="22"/>
        </w:rPr>
      </w:pPr>
      <w:r>
        <w:rPr>
          <w:rFonts w:cs="Arial"/>
          <w:bCs/>
          <w:szCs w:val="22"/>
        </w:rPr>
        <w:t>(e)</w:t>
      </w:r>
      <w:r>
        <w:rPr>
          <w:rFonts w:cs="Arial"/>
          <w:bCs/>
          <w:szCs w:val="22"/>
        </w:rPr>
        <w:tab/>
        <w:t>Describe, making reference to the kinetic theory of matter, what is happening to the water molecules during this 18.0 second period.</w:t>
      </w:r>
    </w:p>
    <w:p w14:paraId="1DD4AE9A" w14:textId="77777777" w:rsidR="00E3430B" w:rsidRDefault="00E3430B" w:rsidP="00E3430B">
      <w:pPr>
        <w:ind w:left="720" w:right="146" w:hanging="720"/>
        <w:jc w:val="right"/>
        <w:rPr>
          <w:rFonts w:cs="Arial"/>
          <w:bCs/>
          <w:szCs w:val="22"/>
        </w:rPr>
      </w:pPr>
      <w:r>
        <w:rPr>
          <w:rFonts w:cs="Arial"/>
          <w:bCs/>
          <w:szCs w:val="22"/>
        </w:rPr>
        <w:t>(2 marks)</w:t>
      </w:r>
    </w:p>
    <w:p w14:paraId="033B0E82" w14:textId="77777777" w:rsidR="00E3430B" w:rsidRPr="003719CB"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0BA84C6C" w14:textId="77777777" w:rsidR="00E3430B" w:rsidRPr="003719CB"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528891BE" w14:textId="77777777" w:rsidR="00E3430B" w:rsidRPr="004B6A6A"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5C4C13EF" w14:textId="77777777" w:rsidR="00E3430B" w:rsidRPr="004B6A6A" w:rsidRDefault="00E3430B" w:rsidP="00E3430B">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6DA59449" w14:textId="77777777" w:rsidR="00E3430B" w:rsidRDefault="00E3430B" w:rsidP="00E3430B">
      <w:pPr>
        <w:ind w:right="146"/>
        <w:rPr>
          <w:rFonts w:cs="Arial"/>
          <w:bCs/>
          <w:szCs w:val="22"/>
        </w:rPr>
      </w:pPr>
    </w:p>
    <w:p w14:paraId="043693E8" w14:textId="77777777" w:rsidR="00E3430B" w:rsidRDefault="00E3430B" w:rsidP="00E3430B">
      <w:pPr>
        <w:ind w:right="146"/>
        <w:rPr>
          <w:rFonts w:cs="Arial"/>
          <w:bCs/>
          <w:szCs w:val="22"/>
        </w:rPr>
      </w:pPr>
    </w:p>
    <w:p w14:paraId="3CD4E799" w14:textId="77777777" w:rsidR="00E3430B" w:rsidRDefault="00E3430B" w:rsidP="00E3430B">
      <w:pPr>
        <w:ind w:right="146"/>
        <w:rPr>
          <w:rFonts w:cs="Arial"/>
          <w:bCs/>
          <w:szCs w:val="22"/>
        </w:rPr>
      </w:pPr>
      <w:r>
        <w:rPr>
          <w:rFonts w:cs="Arial"/>
          <w:bCs/>
          <w:szCs w:val="22"/>
        </w:rPr>
        <w:t>(f)</w:t>
      </w:r>
      <w:r>
        <w:rPr>
          <w:rFonts w:cs="Arial"/>
          <w:bCs/>
          <w:szCs w:val="22"/>
        </w:rPr>
        <w:tab/>
        <w:t>Calculate the mass of steam that leaves the kettle in this 18 second period.</w:t>
      </w:r>
    </w:p>
    <w:p w14:paraId="4EC5BAE3" w14:textId="77777777" w:rsidR="00E3430B" w:rsidRDefault="00E3430B" w:rsidP="00E3430B">
      <w:pPr>
        <w:ind w:right="146"/>
        <w:jc w:val="right"/>
        <w:rPr>
          <w:rFonts w:cs="Arial"/>
          <w:bCs/>
          <w:szCs w:val="22"/>
        </w:rPr>
      </w:pPr>
      <w:r>
        <w:rPr>
          <w:rFonts w:cs="Arial"/>
          <w:bCs/>
          <w:szCs w:val="22"/>
        </w:rPr>
        <w:t>(4 marks)</w:t>
      </w:r>
    </w:p>
    <w:p w14:paraId="129F7C4C" w14:textId="77777777" w:rsidR="00E3430B" w:rsidRDefault="00E3430B" w:rsidP="00E3430B">
      <w:pPr>
        <w:ind w:right="146"/>
        <w:rPr>
          <w:rFonts w:cs="Arial"/>
          <w:bCs/>
          <w:szCs w:val="22"/>
        </w:rPr>
      </w:pPr>
    </w:p>
    <w:p w14:paraId="0B701D52" w14:textId="77777777" w:rsidR="00E3430B" w:rsidRDefault="00E3430B" w:rsidP="00E3430B">
      <w:pPr>
        <w:ind w:right="146"/>
        <w:rPr>
          <w:rFonts w:cs="Arial"/>
          <w:bCs/>
          <w:szCs w:val="22"/>
        </w:rPr>
      </w:pPr>
    </w:p>
    <w:p w14:paraId="67217E9F" w14:textId="1C9C8EEC" w:rsidR="00E3430B" w:rsidRDefault="00E3430B" w:rsidP="00E3430B">
      <w:pPr>
        <w:ind w:right="146"/>
        <w:rPr>
          <w:rFonts w:cs="Arial"/>
          <w:bCs/>
          <w:szCs w:val="22"/>
        </w:rPr>
      </w:pPr>
    </w:p>
    <w:p w14:paraId="3D23C315" w14:textId="1FFFE42F" w:rsidR="00E51D85" w:rsidRDefault="00E51D85" w:rsidP="00E3430B">
      <w:pPr>
        <w:ind w:right="146"/>
        <w:rPr>
          <w:rFonts w:cs="Arial"/>
          <w:bCs/>
          <w:szCs w:val="22"/>
        </w:rPr>
      </w:pPr>
    </w:p>
    <w:p w14:paraId="36E1939A" w14:textId="06E83B16" w:rsidR="00E51D85" w:rsidRDefault="00E51D85" w:rsidP="00E3430B">
      <w:pPr>
        <w:ind w:right="146"/>
        <w:rPr>
          <w:rFonts w:cs="Arial"/>
          <w:bCs/>
          <w:szCs w:val="22"/>
        </w:rPr>
      </w:pPr>
    </w:p>
    <w:p w14:paraId="162F810E" w14:textId="3776A332" w:rsidR="00E51D85" w:rsidRDefault="00E51D85" w:rsidP="00E3430B">
      <w:pPr>
        <w:ind w:right="146"/>
        <w:rPr>
          <w:rFonts w:cs="Arial"/>
          <w:bCs/>
          <w:szCs w:val="22"/>
        </w:rPr>
      </w:pPr>
    </w:p>
    <w:p w14:paraId="5D5F75FA" w14:textId="323DD63B" w:rsidR="00E51D85" w:rsidRDefault="00E51D85" w:rsidP="00E3430B">
      <w:pPr>
        <w:ind w:right="146"/>
        <w:rPr>
          <w:rFonts w:cs="Arial"/>
          <w:bCs/>
          <w:szCs w:val="22"/>
        </w:rPr>
      </w:pPr>
    </w:p>
    <w:p w14:paraId="09506A2E" w14:textId="6D062AE5" w:rsidR="00E51D85" w:rsidRDefault="00E51D85" w:rsidP="00E3430B">
      <w:pPr>
        <w:ind w:right="146"/>
        <w:rPr>
          <w:rFonts w:cs="Arial"/>
          <w:bCs/>
          <w:szCs w:val="22"/>
        </w:rPr>
      </w:pPr>
    </w:p>
    <w:p w14:paraId="20A87846" w14:textId="7A1ACA40" w:rsidR="00E51D85" w:rsidRDefault="00E51D85" w:rsidP="00E3430B">
      <w:pPr>
        <w:ind w:right="146"/>
        <w:rPr>
          <w:rFonts w:cs="Arial"/>
          <w:bCs/>
          <w:szCs w:val="22"/>
        </w:rPr>
      </w:pPr>
    </w:p>
    <w:p w14:paraId="70CDFB9F" w14:textId="293B0510" w:rsidR="00E51D85" w:rsidRDefault="00E51D85" w:rsidP="00E3430B">
      <w:pPr>
        <w:ind w:right="146"/>
        <w:rPr>
          <w:rFonts w:cs="Arial"/>
          <w:bCs/>
          <w:szCs w:val="22"/>
        </w:rPr>
      </w:pPr>
    </w:p>
    <w:p w14:paraId="583E0BDB" w14:textId="5F59B09D" w:rsidR="00E51D85" w:rsidRDefault="00E51D85" w:rsidP="00E3430B">
      <w:pPr>
        <w:ind w:right="146"/>
        <w:rPr>
          <w:rFonts w:cs="Arial"/>
          <w:bCs/>
          <w:szCs w:val="22"/>
        </w:rPr>
      </w:pPr>
    </w:p>
    <w:p w14:paraId="0ED971FF" w14:textId="46F6F9E2" w:rsidR="00E51D85" w:rsidRDefault="00E51D85" w:rsidP="00E3430B">
      <w:pPr>
        <w:ind w:right="146"/>
        <w:rPr>
          <w:rFonts w:cs="Arial"/>
          <w:bCs/>
          <w:szCs w:val="22"/>
        </w:rPr>
      </w:pPr>
    </w:p>
    <w:p w14:paraId="0BDD406D" w14:textId="41FD4999" w:rsidR="00E51D85" w:rsidRDefault="00E51D85" w:rsidP="00E3430B">
      <w:pPr>
        <w:ind w:right="146"/>
        <w:rPr>
          <w:rFonts w:cs="Arial"/>
          <w:bCs/>
          <w:szCs w:val="22"/>
        </w:rPr>
      </w:pPr>
    </w:p>
    <w:p w14:paraId="2CFD4EAC" w14:textId="77777777" w:rsidR="00E51D85" w:rsidRDefault="00E51D85" w:rsidP="00E3430B">
      <w:pPr>
        <w:ind w:right="146"/>
        <w:rPr>
          <w:rFonts w:cs="Arial"/>
          <w:bCs/>
          <w:szCs w:val="22"/>
        </w:rPr>
      </w:pPr>
    </w:p>
    <w:p w14:paraId="44EFFBB6" w14:textId="77777777" w:rsidR="00F900A2" w:rsidRDefault="00F900A2" w:rsidP="00F900A2">
      <w:pPr>
        <w:spacing w:after="160" w:line="259" w:lineRule="auto"/>
        <w:jc w:val="center"/>
        <w:rPr>
          <w:b/>
        </w:rPr>
      </w:pPr>
    </w:p>
    <w:p w14:paraId="45985E9E" w14:textId="77777777" w:rsidR="00F900A2" w:rsidRDefault="00F900A2" w:rsidP="00F900A2">
      <w:pPr>
        <w:spacing w:after="160" w:line="259" w:lineRule="auto"/>
        <w:jc w:val="center"/>
        <w:rPr>
          <w:b/>
        </w:rPr>
      </w:pPr>
      <w:r>
        <w:rPr>
          <w:b/>
        </w:rPr>
        <w:t>End of Section Two</w:t>
      </w:r>
    </w:p>
    <w:p w14:paraId="25FCDF63" w14:textId="0CBFD908" w:rsidR="00F900A2" w:rsidRDefault="00F900A2" w:rsidP="00F900A2">
      <w:pPr>
        <w:spacing w:after="160" w:line="259" w:lineRule="auto"/>
        <w:rPr>
          <w:rFonts w:cs="Arial"/>
          <w:b/>
          <w:bCs/>
          <w:szCs w:val="22"/>
        </w:rPr>
      </w:pPr>
    </w:p>
    <w:p w14:paraId="7112A8C3" w14:textId="4E89C235" w:rsidR="00F900A2" w:rsidRPr="00FB2CCE" w:rsidRDefault="00F900A2" w:rsidP="00F900A2">
      <w:pPr>
        <w:spacing w:after="160" w:line="259" w:lineRule="auto"/>
        <w:rPr>
          <w:rFonts w:cs="Arial"/>
          <w:b/>
          <w:bCs/>
          <w:szCs w:val="22"/>
        </w:rPr>
      </w:pPr>
      <w:r w:rsidRPr="00FB2CCE">
        <w:rPr>
          <w:rFonts w:cs="Arial"/>
          <w:b/>
          <w:bCs/>
          <w:szCs w:val="22"/>
        </w:rPr>
        <w:lastRenderedPageBreak/>
        <w:t>Section Three:  Comprehension</w:t>
      </w:r>
      <w:r w:rsidRPr="00FB2CCE">
        <w:rPr>
          <w:rFonts w:cs="Arial"/>
          <w:b/>
          <w:bCs/>
          <w:szCs w:val="22"/>
        </w:rPr>
        <w:tab/>
        <w:t>20% (3</w:t>
      </w:r>
      <w:r w:rsidR="00D20B51">
        <w:rPr>
          <w:rFonts w:cs="Arial"/>
          <w:b/>
          <w:bCs/>
          <w:szCs w:val="22"/>
        </w:rPr>
        <w:t>1</w:t>
      </w:r>
      <w:r w:rsidRPr="00FB2CCE">
        <w:rPr>
          <w:rFonts w:cs="Arial"/>
          <w:b/>
          <w:bCs/>
          <w:szCs w:val="22"/>
        </w:rPr>
        <w:t xml:space="preserve"> Marks)</w:t>
      </w:r>
    </w:p>
    <w:p w14:paraId="73E13756" w14:textId="77777777" w:rsidR="00F900A2" w:rsidRPr="00FB2CCE" w:rsidRDefault="00F900A2" w:rsidP="00F900A2">
      <w:pPr>
        <w:tabs>
          <w:tab w:val="left" w:pos="2160"/>
          <w:tab w:val="right" w:pos="9270"/>
          <w:tab w:val="right" w:pos="9356"/>
        </w:tabs>
        <w:ind w:left="567" w:hanging="567"/>
        <w:rPr>
          <w:rFonts w:cs="Arial"/>
          <w:b/>
          <w:bCs/>
          <w:szCs w:val="22"/>
        </w:rPr>
      </w:pPr>
    </w:p>
    <w:p w14:paraId="2214D575" w14:textId="77777777" w:rsidR="00F900A2" w:rsidRDefault="00F900A2" w:rsidP="00F900A2">
      <w:pPr>
        <w:tabs>
          <w:tab w:val="right" w:pos="9356"/>
        </w:tabs>
        <w:rPr>
          <w:rFonts w:cs="Arial"/>
          <w:bCs/>
          <w:szCs w:val="22"/>
        </w:rPr>
      </w:pPr>
      <w:r w:rsidRPr="00FB2CCE">
        <w:rPr>
          <w:rFonts w:cs="Arial"/>
          <w:szCs w:val="22"/>
        </w:rPr>
        <w:t xml:space="preserve">This section contains </w:t>
      </w:r>
      <w:r w:rsidRPr="00FB2CCE">
        <w:rPr>
          <w:rFonts w:cs="Arial"/>
          <w:b/>
          <w:bCs/>
          <w:szCs w:val="22"/>
        </w:rPr>
        <w:t xml:space="preserve">two (2) </w:t>
      </w:r>
      <w:r w:rsidRPr="00FB2CCE">
        <w:rPr>
          <w:rFonts w:cs="Arial"/>
          <w:szCs w:val="22"/>
        </w:rPr>
        <w:t xml:space="preserve">questions.  </w:t>
      </w:r>
      <w:r w:rsidRPr="00FB2CCE">
        <w:rPr>
          <w:rFonts w:cs="Arial"/>
          <w:bCs/>
          <w:szCs w:val="22"/>
        </w:rPr>
        <w:t xml:space="preserve">You must answer both questions. </w:t>
      </w:r>
      <w:r>
        <w:rPr>
          <w:rFonts w:cs="Arial"/>
          <w:szCs w:val="22"/>
        </w:rPr>
        <w:t xml:space="preserve">Write your answers in </w:t>
      </w:r>
      <w:r w:rsidRPr="00FB2CCE">
        <w:rPr>
          <w:rFonts w:cs="Arial"/>
          <w:szCs w:val="22"/>
        </w:rPr>
        <w:t>the spaces provided.</w:t>
      </w:r>
      <w:r w:rsidRPr="00FB2CCE">
        <w:rPr>
          <w:rFonts w:cs="Arial"/>
          <w:bCs/>
          <w:szCs w:val="22"/>
        </w:rPr>
        <w:t xml:space="preserve"> </w:t>
      </w:r>
    </w:p>
    <w:p w14:paraId="144D9CAF" w14:textId="77777777" w:rsidR="00F900A2" w:rsidRDefault="00F900A2" w:rsidP="00F900A2">
      <w:pPr>
        <w:tabs>
          <w:tab w:val="right" w:pos="9356"/>
        </w:tabs>
        <w:rPr>
          <w:rFonts w:cs="Arial"/>
          <w:bCs/>
          <w:szCs w:val="22"/>
        </w:rPr>
      </w:pPr>
    </w:p>
    <w:p w14:paraId="00809B60" w14:textId="77777777" w:rsidR="00F900A2" w:rsidRDefault="00F900A2" w:rsidP="00F900A2">
      <w:pPr>
        <w:tabs>
          <w:tab w:val="right" w:pos="9356"/>
        </w:tabs>
        <w:rPr>
          <w:rFonts w:cs="Arial"/>
          <w:bCs/>
          <w:szCs w:val="22"/>
        </w:rPr>
      </w:pPr>
      <w:r>
        <w:rPr>
          <w:rFonts w:cs="Arial"/>
          <w:bCs/>
          <w:szCs w:val="22"/>
        </w:rPr>
        <w:t xml:space="preserve">When calculating numerical answers, show your working and reasoning clearly. Give final answers to </w:t>
      </w:r>
      <w:r w:rsidRPr="00B25351">
        <w:rPr>
          <w:rFonts w:cs="Arial"/>
          <w:b/>
          <w:bCs/>
          <w:szCs w:val="22"/>
        </w:rPr>
        <w:t>three</w:t>
      </w:r>
      <w:r>
        <w:rPr>
          <w:rFonts w:cs="Arial"/>
          <w:bCs/>
          <w:szCs w:val="22"/>
        </w:rPr>
        <w:t xml:space="preserve"> significant figures and include appropriate units where applicable. </w:t>
      </w:r>
    </w:p>
    <w:p w14:paraId="60D57562" w14:textId="77777777" w:rsidR="00F900A2" w:rsidRDefault="00F900A2" w:rsidP="00F900A2">
      <w:pPr>
        <w:tabs>
          <w:tab w:val="right" w:pos="9356"/>
        </w:tabs>
        <w:rPr>
          <w:rFonts w:cs="Arial"/>
          <w:bCs/>
          <w:szCs w:val="22"/>
        </w:rPr>
      </w:pPr>
    </w:p>
    <w:p w14:paraId="780523B1" w14:textId="77777777" w:rsidR="00F900A2" w:rsidRDefault="00F900A2" w:rsidP="00F900A2">
      <w:pPr>
        <w:tabs>
          <w:tab w:val="right" w:pos="9356"/>
        </w:tabs>
        <w:rPr>
          <w:rFonts w:cs="Arial"/>
          <w:bCs/>
          <w:szCs w:val="22"/>
        </w:rPr>
      </w:pPr>
      <w:r>
        <w:rPr>
          <w:rFonts w:cs="Arial"/>
          <w:bCs/>
          <w:szCs w:val="22"/>
        </w:rPr>
        <w:t>When estimating numerical answers, show your working and reasoning clearly. Give final answers</w:t>
      </w:r>
      <w:r w:rsidRPr="00B25351">
        <w:rPr>
          <w:rFonts w:cs="Arial"/>
          <w:bCs/>
          <w:szCs w:val="22"/>
        </w:rPr>
        <w:t xml:space="preserve"> </w:t>
      </w:r>
      <w:r>
        <w:rPr>
          <w:rFonts w:cs="Arial"/>
          <w:bCs/>
          <w:szCs w:val="22"/>
        </w:rPr>
        <w:t xml:space="preserve">to a maximum of </w:t>
      </w:r>
      <w:r>
        <w:rPr>
          <w:rFonts w:cs="Arial"/>
          <w:b/>
          <w:bCs/>
          <w:szCs w:val="22"/>
        </w:rPr>
        <w:t>two</w:t>
      </w:r>
      <w:r>
        <w:rPr>
          <w:rFonts w:cs="Arial"/>
          <w:bCs/>
          <w:szCs w:val="22"/>
        </w:rPr>
        <w:t xml:space="preserve"> significant figures and include appropriate units where applicable. </w:t>
      </w:r>
    </w:p>
    <w:p w14:paraId="7837229A" w14:textId="77777777" w:rsidR="00F900A2" w:rsidRDefault="00F900A2" w:rsidP="00F900A2">
      <w:pPr>
        <w:tabs>
          <w:tab w:val="right" w:pos="9356"/>
        </w:tabs>
        <w:rPr>
          <w:rFonts w:cs="Arial"/>
          <w:bCs/>
          <w:szCs w:val="22"/>
        </w:rPr>
      </w:pPr>
    </w:p>
    <w:p w14:paraId="76375DF6" w14:textId="77777777" w:rsidR="00F900A2" w:rsidRDefault="00F900A2" w:rsidP="00F900A2">
      <w:pPr>
        <w:tabs>
          <w:tab w:val="right" w:pos="9356"/>
        </w:tabs>
        <w:rPr>
          <w:rFonts w:cs="Arial"/>
          <w:bCs/>
          <w:szCs w:val="22"/>
        </w:rPr>
      </w:pPr>
      <w:r>
        <w:rPr>
          <w:rFonts w:cs="Arial"/>
          <w:bCs/>
          <w:szCs w:val="22"/>
        </w:rPr>
        <w:t>Supplementary pages for planning/continuing your answers to questions are provided at the end of the Question/Answer booklet. If you use these pages to continue an answer, indicate at the original answer where the answer is continued, ie – give the page number.</w:t>
      </w:r>
    </w:p>
    <w:p w14:paraId="451C957C" w14:textId="77777777" w:rsidR="00F900A2" w:rsidRDefault="00F900A2" w:rsidP="00F900A2">
      <w:pPr>
        <w:tabs>
          <w:tab w:val="right" w:pos="9356"/>
        </w:tabs>
        <w:rPr>
          <w:rFonts w:cs="Arial"/>
          <w:bCs/>
          <w:szCs w:val="22"/>
        </w:rPr>
      </w:pPr>
    </w:p>
    <w:p w14:paraId="749F9E45" w14:textId="77777777" w:rsidR="00F900A2" w:rsidRPr="002B1FDE" w:rsidRDefault="00F900A2" w:rsidP="00F900A2">
      <w:pPr>
        <w:tabs>
          <w:tab w:val="right" w:pos="9356"/>
        </w:tabs>
        <w:rPr>
          <w:rFonts w:cs="Arial"/>
          <w:szCs w:val="22"/>
        </w:rPr>
      </w:pPr>
      <w:r w:rsidRPr="00FB2CCE">
        <w:rPr>
          <w:rFonts w:cs="Arial"/>
          <w:szCs w:val="22"/>
        </w:rPr>
        <w:t>Suggested working time for this section is 40 minutes.</w:t>
      </w:r>
    </w:p>
    <w:p w14:paraId="2A87B04F" w14:textId="77777777" w:rsidR="00F900A2" w:rsidRPr="00FB2CCE" w:rsidRDefault="00F900A2" w:rsidP="00F900A2">
      <w:pPr>
        <w:pBdr>
          <w:bottom w:val="single" w:sz="4" w:space="1" w:color="auto"/>
        </w:pBdr>
        <w:tabs>
          <w:tab w:val="right" w:pos="9356"/>
        </w:tabs>
        <w:spacing w:before="20" w:after="20"/>
        <w:ind w:left="567" w:hanging="567"/>
        <w:rPr>
          <w:rFonts w:eastAsia="Arial Unicode MS" w:cs="Arial"/>
          <w:szCs w:val="22"/>
        </w:rPr>
      </w:pPr>
    </w:p>
    <w:p w14:paraId="32838843" w14:textId="77777777" w:rsidR="00F900A2" w:rsidRDefault="00F900A2" w:rsidP="00F900A2">
      <w:pPr>
        <w:tabs>
          <w:tab w:val="left" w:pos="8505"/>
          <w:tab w:val="right" w:pos="9356"/>
        </w:tabs>
        <w:ind w:left="567" w:hanging="567"/>
        <w:rPr>
          <w:rFonts w:cs="Arial"/>
          <w:b/>
          <w:bCs/>
          <w:szCs w:val="22"/>
        </w:rPr>
      </w:pPr>
    </w:p>
    <w:p w14:paraId="7B0F49B4" w14:textId="3EF1D868" w:rsidR="00F900A2" w:rsidRPr="00FB2CCE" w:rsidRDefault="00F900A2" w:rsidP="00F900A2">
      <w:pPr>
        <w:tabs>
          <w:tab w:val="left" w:pos="8505"/>
          <w:tab w:val="right" w:pos="9356"/>
        </w:tabs>
        <w:ind w:left="567" w:hanging="567"/>
        <w:rPr>
          <w:rFonts w:cs="Arial"/>
          <w:b/>
          <w:bCs/>
          <w:szCs w:val="22"/>
        </w:rPr>
      </w:pPr>
      <w:r>
        <w:rPr>
          <w:rFonts w:cs="Arial"/>
          <w:b/>
          <w:bCs/>
          <w:szCs w:val="22"/>
        </w:rPr>
        <w:t>Question 1</w:t>
      </w:r>
      <w:r w:rsidR="00D20B51">
        <w:rPr>
          <w:rFonts w:cs="Arial"/>
          <w:b/>
          <w:bCs/>
          <w:szCs w:val="22"/>
        </w:rPr>
        <w:t>6</w:t>
      </w:r>
      <w:r>
        <w:rPr>
          <w:rFonts w:cs="Arial"/>
          <w:b/>
          <w:bCs/>
          <w:szCs w:val="22"/>
        </w:rPr>
        <w:tab/>
        <w:t>(18 marks)</w:t>
      </w:r>
    </w:p>
    <w:p w14:paraId="148B76A7" w14:textId="77777777" w:rsidR="00F900A2" w:rsidRPr="00264A2E" w:rsidRDefault="00F900A2" w:rsidP="00F900A2">
      <w:pPr>
        <w:shd w:val="clear" w:color="auto" w:fill="FFFFFF"/>
        <w:spacing w:before="525"/>
        <w:jc w:val="center"/>
        <w:textAlignment w:val="baseline"/>
        <w:outlineLvl w:val="0"/>
        <w:rPr>
          <w:rFonts w:eastAsia="Times New Roman" w:cs="Arial"/>
          <w:b/>
          <w:color w:val="1A1A1A"/>
          <w:kern w:val="36"/>
        </w:rPr>
      </w:pPr>
      <w:r w:rsidRPr="00264A2E">
        <w:rPr>
          <w:rFonts w:eastAsia="Times New Roman" w:cs="Arial"/>
          <w:b/>
          <w:color w:val="1A1A1A"/>
          <w:kern w:val="36"/>
        </w:rPr>
        <w:t>Racing toward Absolute Zero</w:t>
      </w:r>
    </w:p>
    <w:p w14:paraId="4553ACAD" w14:textId="77777777" w:rsidR="00F900A2" w:rsidRDefault="00F900A2" w:rsidP="00F900A2">
      <w:pPr>
        <w:shd w:val="clear" w:color="auto" w:fill="FFFFFF"/>
        <w:textAlignment w:val="baseline"/>
        <w:rPr>
          <w:rFonts w:eastAsia="Times New Roman" w:cs="Arial"/>
          <w:color w:val="323232"/>
        </w:rPr>
      </w:pPr>
    </w:p>
    <w:p w14:paraId="361431AE" w14:textId="77777777" w:rsidR="00F900A2"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r w:rsidRPr="007C4CB4">
        <w:rPr>
          <w:rFonts w:ascii="Arial" w:hAnsi="Arial" w:cs="Arial"/>
          <w:color w:val="323232"/>
          <w:sz w:val="22"/>
          <w:szCs w:val="22"/>
        </w:rPr>
        <w:t xml:space="preserve">The coldest theoretical temperature </w:t>
      </w:r>
      <w:r>
        <w:rPr>
          <w:rFonts w:ascii="Arial" w:hAnsi="Arial" w:cs="Arial"/>
          <w:color w:val="323232"/>
          <w:sz w:val="22"/>
          <w:szCs w:val="22"/>
        </w:rPr>
        <w:t xml:space="preserve">allowed by thermodynamics </w:t>
      </w:r>
      <w:r w:rsidRPr="007C4CB4">
        <w:rPr>
          <w:rFonts w:ascii="Arial" w:hAnsi="Arial" w:cs="Arial"/>
          <w:color w:val="323232"/>
          <w:sz w:val="22"/>
          <w:szCs w:val="22"/>
        </w:rPr>
        <w:t xml:space="preserve">is called ‘absolute zero’ – a temperature that is colder than outer space. This temperature </w:t>
      </w:r>
      <w:r>
        <w:rPr>
          <w:rFonts w:ascii="Arial" w:hAnsi="Arial" w:cs="Arial"/>
          <w:color w:val="323232"/>
          <w:sz w:val="22"/>
          <w:szCs w:val="22"/>
        </w:rPr>
        <w:t>is assigned</w:t>
      </w:r>
      <w:r w:rsidRPr="007C4CB4">
        <w:rPr>
          <w:rFonts w:ascii="Arial" w:hAnsi="Arial" w:cs="Arial"/>
          <w:color w:val="323232"/>
          <w:sz w:val="22"/>
          <w:szCs w:val="22"/>
        </w:rPr>
        <w:t xml:space="preserve"> a value of</w:t>
      </w:r>
      <w:r w:rsidRPr="007C4CB4">
        <w:rPr>
          <w:rFonts w:cs="Arial"/>
          <w:color w:val="323232"/>
          <w:sz w:val="22"/>
          <w:szCs w:val="22"/>
        </w:rPr>
        <w:t xml:space="preserve"> </w:t>
      </w:r>
      <w:r w:rsidRPr="007C4CB4">
        <w:rPr>
          <w:rFonts w:ascii="Arial" w:hAnsi="Arial" w:cs="Arial"/>
          <w:sz w:val="22"/>
          <w:szCs w:val="22"/>
          <w:bdr w:val="none" w:sz="0" w:space="0" w:color="auto" w:frame="1"/>
        </w:rPr>
        <w:t xml:space="preserve">zero degrees kelvin </w:t>
      </w:r>
      <w:r>
        <w:rPr>
          <w:rFonts w:ascii="Arial" w:hAnsi="Arial" w:cs="Arial"/>
          <w:sz w:val="22"/>
          <w:szCs w:val="22"/>
          <w:bdr w:val="none" w:sz="0" w:space="0" w:color="auto" w:frame="1"/>
        </w:rPr>
        <w:t>and</w:t>
      </w:r>
      <w:r w:rsidRPr="007C4CB4">
        <w:rPr>
          <w:rFonts w:ascii="Arial" w:hAnsi="Arial" w:cs="Arial"/>
          <w:sz w:val="22"/>
          <w:szCs w:val="22"/>
          <w:bdr w:val="none" w:sz="0" w:space="0" w:color="auto" w:frame="1"/>
        </w:rPr>
        <w:t xml:space="preserve"> is equal to −273.15 degrees Celsius or -459.67 degrees Fahrenheit. This is technically </w:t>
      </w:r>
      <w:r>
        <w:rPr>
          <w:rFonts w:ascii="Arial" w:hAnsi="Arial" w:cs="Arial"/>
          <w:sz w:val="22"/>
          <w:szCs w:val="22"/>
          <w:bdr w:val="none" w:sz="0" w:space="0" w:color="auto" w:frame="1"/>
        </w:rPr>
        <w:t>the temperature</w:t>
      </w:r>
      <w:r w:rsidRPr="007C4CB4">
        <w:rPr>
          <w:rFonts w:ascii="Arial" w:hAnsi="Arial" w:cs="Arial"/>
          <w:sz w:val="22"/>
          <w:szCs w:val="22"/>
          <w:bdr w:val="none" w:sz="0" w:space="0" w:color="auto" w:frame="1"/>
        </w:rPr>
        <w:t xml:space="preserve"> </w:t>
      </w:r>
      <w:r>
        <w:rPr>
          <w:rFonts w:ascii="Arial" w:hAnsi="Arial" w:cs="Arial"/>
          <w:sz w:val="22"/>
          <w:szCs w:val="22"/>
          <w:bdr w:val="none" w:sz="0" w:space="0" w:color="auto" w:frame="1"/>
        </w:rPr>
        <w:t>when</w:t>
      </w:r>
      <w:r w:rsidRPr="007C4CB4">
        <w:rPr>
          <w:rFonts w:ascii="Arial" w:hAnsi="Arial" w:cs="Arial"/>
          <w:sz w:val="22"/>
          <w:szCs w:val="22"/>
          <w:bdr w:val="none" w:sz="0" w:space="0" w:color="auto" w:frame="1"/>
        </w:rPr>
        <w:t xml:space="preserve"> a </w:t>
      </w:r>
      <w:r>
        <w:rPr>
          <w:rFonts w:ascii="Arial" w:hAnsi="Arial" w:cs="Arial"/>
          <w:sz w:val="22"/>
          <w:szCs w:val="22"/>
          <w:bdr w:val="none" w:sz="0" w:space="0" w:color="auto" w:frame="1"/>
        </w:rPr>
        <w:t>‘</w:t>
      </w:r>
      <w:r w:rsidRPr="007C4CB4">
        <w:rPr>
          <w:rFonts w:ascii="Arial" w:hAnsi="Arial" w:cs="Arial"/>
          <w:sz w:val="22"/>
          <w:szCs w:val="22"/>
          <w:bdr w:val="none" w:sz="0" w:space="0" w:color="auto" w:frame="1"/>
        </w:rPr>
        <w:t>system</w:t>
      </w:r>
      <w:r>
        <w:rPr>
          <w:rFonts w:ascii="Arial" w:hAnsi="Arial" w:cs="Arial"/>
          <w:sz w:val="22"/>
          <w:szCs w:val="22"/>
          <w:bdr w:val="none" w:sz="0" w:space="0" w:color="auto" w:frame="1"/>
        </w:rPr>
        <w:t>’</w:t>
      </w:r>
      <w:r w:rsidRPr="007C4CB4">
        <w:rPr>
          <w:rFonts w:ascii="Arial" w:hAnsi="Arial" w:cs="Arial"/>
          <w:sz w:val="22"/>
          <w:szCs w:val="22"/>
          <w:bdr w:val="none" w:sz="0" w:space="0" w:color="auto" w:frame="1"/>
        </w:rPr>
        <w:t xml:space="preserve"> (such as </w:t>
      </w:r>
      <w:r>
        <w:rPr>
          <w:rFonts w:ascii="Arial" w:hAnsi="Arial" w:cs="Arial"/>
          <w:sz w:val="22"/>
          <w:szCs w:val="22"/>
          <w:bdr w:val="none" w:sz="0" w:space="0" w:color="auto" w:frame="1"/>
        </w:rPr>
        <w:t xml:space="preserve">a </w:t>
      </w:r>
      <w:r w:rsidRPr="007C4CB4">
        <w:rPr>
          <w:rFonts w:ascii="Arial" w:hAnsi="Arial" w:cs="Arial"/>
          <w:sz w:val="22"/>
          <w:szCs w:val="22"/>
          <w:bdr w:val="none" w:sz="0" w:space="0" w:color="auto" w:frame="1"/>
        </w:rPr>
        <w:t>thermometer) reaches its lowest possible energy</w:t>
      </w:r>
      <w:r>
        <w:rPr>
          <w:rFonts w:ascii="Arial" w:hAnsi="Arial" w:cs="Arial"/>
          <w:sz w:val="22"/>
          <w:szCs w:val="22"/>
          <w:bdr w:val="none" w:sz="0" w:space="0" w:color="auto" w:frame="1"/>
        </w:rPr>
        <w:t>.</w:t>
      </w:r>
    </w:p>
    <w:p w14:paraId="3FC2A8F7" w14:textId="77777777" w:rsidR="00F900A2"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p>
    <w:p w14:paraId="29D8F3E2" w14:textId="77777777" w:rsidR="00F900A2" w:rsidRPr="007C4CB4" w:rsidRDefault="00F900A2" w:rsidP="00F900A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bdr w:val="none" w:sz="0" w:space="0" w:color="auto" w:frame="1"/>
        </w:rPr>
        <w:t xml:space="preserve">Humans have an intuitive understanding of temperature due to their experience with the sensations of feeling ‘hot’ and ‘cold’. However, what humans are really experiencing in situations where they are distinguishing between hot and cold objects is the amount of internal energy that these objects contain. Internal energy is partly defined by the amount of movement the particles in an object have (ie – their ‘thermal motion’). An ice cube, for example, contains less internal energy than a cup of hot water because its particles are not moving as much as in the water. At absolute zero, the thermal motion of the particles would be at their minimum. </w:t>
      </w:r>
    </w:p>
    <w:p w14:paraId="0310EB04" w14:textId="77777777" w:rsidR="00F900A2" w:rsidRPr="002B6239"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p>
    <w:p w14:paraId="3B1497A0" w14:textId="77777777" w:rsidR="00F900A2"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r>
        <w:rPr>
          <w:rFonts w:ascii="Arial" w:hAnsi="Arial" w:cs="Arial"/>
          <w:sz w:val="22"/>
          <w:szCs w:val="22"/>
          <w:bdr w:val="none" w:sz="0" w:space="0" w:color="auto" w:frame="1"/>
        </w:rPr>
        <w:t xml:space="preserve">The concept of ‘absolute zero’ first emerged in the early 1700’s when a French physicist and inventor called </w:t>
      </w:r>
      <w:r w:rsidRPr="002B6239">
        <w:rPr>
          <w:rFonts w:ascii="Arial" w:hAnsi="Arial" w:cs="Arial"/>
          <w:sz w:val="22"/>
          <w:szCs w:val="22"/>
          <w:bdr w:val="none" w:sz="0" w:space="0" w:color="auto" w:frame="1"/>
        </w:rPr>
        <w:t>Guillaume Amontons</w:t>
      </w:r>
      <w:r>
        <w:rPr>
          <w:rFonts w:ascii="Arial" w:hAnsi="Arial" w:cs="Arial"/>
          <w:sz w:val="22"/>
          <w:szCs w:val="22"/>
          <w:bdr w:val="none" w:sz="0" w:space="0" w:color="auto" w:frame="1"/>
        </w:rPr>
        <w:t xml:space="preserve"> related temperature to the amount of heat in a system. Amontons hypothesised that there would be a minimum amount of heat a system could possess and that this would correspond to a minimum temperature. </w:t>
      </w:r>
    </w:p>
    <w:p w14:paraId="20099E2F" w14:textId="77777777" w:rsidR="00F900A2"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p>
    <w:p w14:paraId="2C063F60" w14:textId="77777777" w:rsidR="00F900A2"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r>
        <w:rPr>
          <w:rFonts w:ascii="Arial" w:hAnsi="Arial" w:cs="Arial"/>
          <w:sz w:val="22"/>
          <w:szCs w:val="22"/>
          <w:bdr w:val="none" w:sz="0" w:space="0" w:color="auto" w:frame="1"/>
        </w:rPr>
        <w:t xml:space="preserve">In the early 1900’s, the Dutch physicist, Heike Onnes, used several precooling stages and a process called the Hampson-Linde Cycle to liquefy helium gas for the first time. In this experiment, he lowered the helium gas to a temperature just below its boiling point: -269 °C. </w:t>
      </w:r>
    </w:p>
    <w:p w14:paraId="06BA189A" w14:textId="77777777" w:rsidR="00F900A2"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p>
    <w:p w14:paraId="2C4E6D71" w14:textId="77777777" w:rsidR="00F900A2"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r>
        <w:rPr>
          <w:rFonts w:ascii="Arial" w:hAnsi="Arial" w:cs="Arial"/>
          <w:sz w:val="22"/>
          <w:szCs w:val="22"/>
          <w:bdr w:val="none" w:sz="0" w:space="0" w:color="auto" w:frame="1"/>
        </w:rPr>
        <w:t xml:space="preserve">Onnes’ high-powered cooling system has been adopted by refrigeration systems used in physics laboratories around the world. The cooling process is like that which occurs when you blow on a hot beverage. </w:t>
      </w:r>
    </w:p>
    <w:p w14:paraId="57C942F1" w14:textId="77777777" w:rsidR="00F900A2"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p>
    <w:p w14:paraId="5F1A0EE9" w14:textId="77777777" w:rsidR="00F900A2" w:rsidRPr="002B6239" w:rsidRDefault="00F900A2" w:rsidP="00F900A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bdr w:val="none" w:sz="0" w:space="0" w:color="auto" w:frame="1"/>
        </w:rPr>
        <w:t>The latest step in the quest to achieving absolute zero is being pursued by</w:t>
      </w:r>
      <w:r w:rsidRPr="002B6239">
        <w:rPr>
          <w:rFonts w:ascii="Arial" w:hAnsi="Arial" w:cs="Arial"/>
          <w:sz w:val="22"/>
          <w:szCs w:val="22"/>
          <w:bdr w:val="none" w:sz="0" w:space="0" w:color="auto" w:frame="1"/>
        </w:rPr>
        <w:t xml:space="preserve"> the Quantum Matter </w:t>
      </w:r>
      <w:r>
        <w:rPr>
          <w:rFonts w:ascii="Arial" w:hAnsi="Arial" w:cs="Arial"/>
          <w:sz w:val="22"/>
          <w:szCs w:val="22"/>
          <w:bdr w:val="none" w:sz="0" w:space="0" w:color="auto" w:frame="1"/>
        </w:rPr>
        <w:t>T</w:t>
      </w:r>
      <w:r w:rsidRPr="002B6239">
        <w:rPr>
          <w:rFonts w:ascii="Arial" w:hAnsi="Arial" w:cs="Arial"/>
          <w:sz w:val="22"/>
          <w:szCs w:val="22"/>
          <w:bdr w:val="none" w:sz="0" w:space="0" w:color="auto" w:frame="1"/>
        </w:rPr>
        <w:t>eam at the University of Cambridge’s Cavendish Laboratory</w:t>
      </w:r>
      <w:r>
        <w:rPr>
          <w:rFonts w:ascii="Arial" w:hAnsi="Arial" w:cs="Arial"/>
          <w:sz w:val="22"/>
          <w:szCs w:val="22"/>
          <w:bdr w:val="none" w:sz="0" w:space="0" w:color="auto" w:frame="1"/>
        </w:rPr>
        <w:t xml:space="preserve">. As they lower the temperature of materials to super-cold levels, they are discovering </w:t>
      </w:r>
      <w:r w:rsidRPr="002B6239">
        <w:rPr>
          <w:rFonts w:ascii="Arial" w:hAnsi="Arial" w:cs="Arial"/>
          <w:sz w:val="22"/>
          <w:szCs w:val="22"/>
          <w:bdr w:val="none" w:sz="0" w:space="0" w:color="auto" w:frame="1"/>
        </w:rPr>
        <w:t xml:space="preserve">exotic quantum properties </w:t>
      </w:r>
      <w:r>
        <w:rPr>
          <w:rFonts w:ascii="Arial" w:hAnsi="Arial" w:cs="Arial"/>
          <w:sz w:val="22"/>
          <w:szCs w:val="22"/>
          <w:bdr w:val="none" w:sz="0" w:space="0" w:color="auto" w:frame="1"/>
        </w:rPr>
        <w:t xml:space="preserve">that only emerge at these temperatures – some of which are extremely useful. Advances in technology enables this team to measure and observe energies at evermore extreme scales and at lower temperatures that are getting closer and closer to zero kelvin.  </w:t>
      </w:r>
    </w:p>
    <w:p w14:paraId="05BAE80D" w14:textId="77777777" w:rsidR="00F900A2" w:rsidRPr="002B6239"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p>
    <w:p w14:paraId="6E64E14F" w14:textId="77777777" w:rsidR="00F900A2"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r>
        <w:rPr>
          <w:rFonts w:ascii="Arial" w:hAnsi="Arial" w:cs="Arial"/>
          <w:sz w:val="22"/>
          <w:szCs w:val="22"/>
          <w:bdr w:val="none" w:sz="0" w:space="0" w:color="auto" w:frame="1"/>
        </w:rPr>
        <w:lastRenderedPageBreak/>
        <w:t xml:space="preserve">The Quantum Matter Team know, however, that achieving absolute zero is theoretically impossible. The refrigeration systems needed to achieve this consume energy as they operate. The work done by these systems increases exponentially as the temperature gets closer and closer to absolute zero. In theory, to achieve this temperature an </w:t>
      </w:r>
      <w:r w:rsidRPr="00C95A90">
        <w:rPr>
          <w:rFonts w:ascii="Arial" w:hAnsi="Arial" w:cs="Arial"/>
          <w:i/>
          <w:iCs/>
          <w:sz w:val="22"/>
          <w:szCs w:val="22"/>
          <w:bdr w:val="none" w:sz="0" w:space="0" w:color="auto" w:frame="1"/>
        </w:rPr>
        <w:t>infinite</w:t>
      </w:r>
      <w:r>
        <w:rPr>
          <w:rFonts w:ascii="Arial" w:hAnsi="Arial" w:cs="Arial"/>
          <w:sz w:val="22"/>
          <w:szCs w:val="22"/>
          <w:bdr w:val="none" w:sz="0" w:space="0" w:color="auto" w:frame="1"/>
        </w:rPr>
        <w:t xml:space="preserve"> amount of work needs to be done. In addition, quantum mechanics dictates that even at absolute zero the particles’ thermal motion would not be at a minimum: they would still have some form of </w:t>
      </w:r>
      <w:r w:rsidRPr="00C95A90">
        <w:rPr>
          <w:rFonts w:ascii="Arial" w:hAnsi="Arial" w:cs="Arial"/>
          <w:i/>
          <w:iCs/>
          <w:sz w:val="22"/>
          <w:szCs w:val="22"/>
          <w:bdr w:val="none" w:sz="0" w:space="0" w:color="auto" w:frame="1"/>
        </w:rPr>
        <w:t>irreducible</w:t>
      </w:r>
      <w:r>
        <w:rPr>
          <w:rFonts w:ascii="Arial" w:hAnsi="Arial" w:cs="Arial"/>
          <w:sz w:val="22"/>
          <w:szCs w:val="22"/>
          <w:bdr w:val="none" w:sz="0" w:space="0" w:color="auto" w:frame="1"/>
        </w:rPr>
        <w:t xml:space="preserve"> motion.  </w:t>
      </w:r>
    </w:p>
    <w:p w14:paraId="2F248272" w14:textId="77777777" w:rsidR="00F900A2" w:rsidRPr="002B6239"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p>
    <w:p w14:paraId="26AD14E0" w14:textId="77777777" w:rsidR="00F900A2" w:rsidRPr="002B6239" w:rsidRDefault="00F900A2" w:rsidP="00F900A2">
      <w:pPr>
        <w:pStyle w:val="NormalWeb"/>
        <w:shd w:val="clear" w:color="auto" w:fill="FFFFFF"/>
        <w:spacing w:before="0" w:beforeAutospacing="0" w:after="0" w:afterAutospacing="0"/>
        <w:textAlignment w:val="baseline"/>
        <w:rPr>
          <w:rFonts w:ascii="Arial" w:hAnsi="Arial" w:cs="Arial"/>
          <w:sz w:val="22"/>
          <w:szCs w:val="22"/>
          <w:bdr w:val="none" w:sz="0" w:space="0" w:color="auto" w:frame="1"/>
        </w:rPr>
      </w:pPr>
      <w:r>
        <w:rPr>
          <w:rFonts w:ascii="Arial" w:hAnsi="Arial" w:cs="Arial"/>
          <w:sz w:val="22"/>
          <w:szCs w:val="22"/>
          <w:bdr w:val="none" w:sz="0" w:space="0" w:color="auto" w:frame="1"/>
        </w:rPr>
        <w:t>Nonetheless, the</w:t>
      </w:r>
      <w:r w:rsidRPr="002B6239">
        <w:rPr>
          <w:rFonts w:ascii="Arial" w:hAnsi="Arial" w:cs="Arial"/>
          <w:sz w:val="22"/>
          <w:szCs w:val="22"/>
          <w:bdr w:val="none" w:sz="0" w:space="0" w:color="auto" w:frame="1"/>
        </w:rPr>
        <w:t xml:space="preserve"> best refrigeration systems </w:t>
      </w:r>
      <w:r>
        <w:rPr>
          <w:rFonts w:ascii="Arial" w:hAnsi="Arial" w:cs="Arial"/>
          <w:sz w:val="22"/>
          <w:szCs w:val="22"/>
          <w:bdr w:val="none" w:sz="0" w:space="0" w:color="auto" w:frame="1"/>
        </w:rPr>
        <w:t xml:space="preserve">- </w:t>
      </w:r>
      <w:r w:rsidRPr="002B6239">
        <w:rPr>
          <w:rFonts w:ascii="Arial" w:hAnsi="Arial" w:cs="Arial"/>
          <w:sz w:val="22"/>
          <w:szCs w:val="22"/>
          <w:bdr w:val="none" w:sz="0" w:space="0" w:color="auto" w:frame="1"/>
        </w:rPr>
        <w:t xml:space="preserve">based on Onnes’ original </w:t>
      </w:r>
      <w:r>
        <w:rPr>
          <w:rFonts w:ascii="Arial" w:hAnsi="Arial" w:cs="Arial"/>
          <w:sz w:val="22"/>
          <w:szCs w:val="22"/>
          <w:bdr w:val="none" w:sz="0" w:space="0" w:color="auto" w:frame="1"/>
        </w:rPr>
        <w:t xml:space="preserve">designs – are getting closer to this lowest temperature and are now able to reach a </w:t>
      </w:r>
      <w:r w:rsidRPr="002B6239">
        <w:rPr>
          <w:rFonts w:ascii="Arial" w:hAnsi="Arial" w:cs="Arial"/>
          <w:sz w:val="22"/>
          <w:szCs w:val="22"/>
          <w:bdr w:val="none" w:sz="0" w:space="0" w:color="auto" w:frame="1"/>
        </w:rPr>
        <w:t>few millikelvins</w:t>
      </w:r>
      <w:r>
        <w:rPr>
          <w:rFonts w:ascii="Arial" w:hAnsi="Arial" w:cs="Arial"/>
          <w:sz w:val="22"/>
          <w:szCs w:val="22"/>
          <w:bdr w:val="none" w:sz="0" w:space="0" w:color="auto" w:frame="1"/>
        </w:rPr>
        <w:t xml:space="preserve">. </w:t>
      </w:r>
    </w:p>
    <w:p w14:paraId="59069776" w14:textId="77777777" w:rsidR="00F900A2" w:rsidRPr="002B6239" w:rsidRDefault="00F900A2" w:rsidP="00F900A2">
      <w:pPr>
        <w:pStyle w:val="NormalWeb"/>
        <w:shd w:val="clear" w:color="auto" w:fill="FFFFFF"/>
        <w:spacing w:before="0" w:beforeAutospacing="0" w:after="0" w:afterAutospacing="0"/>
        <w:textAlignment w:val="baseline"/>
        <w:rPr>
          <w:rFonts w:ascii="Arial" w:hAnsi="Arial" w:cs="Arial"/>
          <w:sz w:val="22"/>
          <w:szCs w:val="22"/>
        </w:rPr>
      </w:pPr>
    </w:p>
    <w:p w14:paraId="6CED6BA5" w14:textId="77777777" w:rsidR="00F900A2" w:rsidRPr="002B6239" w:rsidRDefault="00F900A2" w:rsidP="00F900A2">
      <w:pPr>
        <w:pStyle w:val="NormalWeb"/>
        <w:shd w:val="clear" w:color="auto" w:fill="FFFFFF"/>
        <w:spacing w:before="0" w:beforeAutospacing="0" w:after="0" w:afterAutospacing="0"/>
        <w:textAlignment w:val="baseline"/>
        <w:rPr>
          <w:rFonts w:ascii="Arial" w:hAnsi="Arial" w:cs="Arial"/>
          <w:sz w:val="22"/>
          <w:szCs w:val="22"/>
        </w:rPr>
      </w:pPr>
    </w:p>
    <w:p w14:paraId="6B479AB7" w14:textId="77777777" w:rsidR="00F900A2" w:rsidRDefault="00F900A2" w:rsidP="00F900A2">
      <w:pPr>
        <w:pStyle w:val="NormalWeb"/>
        <w:numPr>
          <w:ilvl w:val="0"/>
          <w:numId w:val="40"/>
        </w:numPr>
        <w:shd w:val="clear" w:color="auto" w:fill="FFFFFF"/>
        <w:spacing w:before="0" w:beforeAutospacing="0" w:after="0" w:afterAutospacing="0"/>
        <w:ind w:hanging="720"/>
        <w:textAlignment w:val="baseline"/>
        <w:rPr>
          <w:rFonts w:ascii="Arial" w:hAnsi="Arial" w:cs="Arial"/>
          <w:sz w:val="22"/>
          <w:szCs w:val="22"/>
        </w:rPr>
      </w:pPr>
      <w:r>
        <w:rPr>
          <w:rFonts w:ascii="Arial" w:hAnsi="Arial" w:cs="Arial"/>
          <w:sz w:val="22"/>
          <w:szCs w:val="22"/>
        </w:rPr>
        <w:t xml:space="preserve">Define ‘heat energy’. As part of your answer, define ‘internal energy’ and describe the energy possessed by particles in a substance. </w:t>
      </w:r>
    </w:p>
    <w:p w14:paraId="35074F66" w14:textId="77777777" w:rsidR="00F900A2" w:rsidRDefault="00F900A2" w:rsidP="00F900A2">
      <w:pPr>
        <w:pStyle w:val="NormalWeb"/>
        <w:shd w:val="clear" w:color="auto" w:fill="FFFFFF"/>
        <w:spacing w:before="0" w:beforeAutospacing="0" w:after="0" w:afterAutospacing="0"/>
        <w:ind w:left="720"/>
        <w:jc w:val="right"/>
        <w:textAlignment w:val="baseline"/>
        <w:rPr>
          <w:rFonts w:ascii="Arial" w:hAnsi="Arial" w:cs="Arial"/>
          <w:sz w:val="22"/>
          <w:szCs w:val="22"/>
        </w:rPr>
      </w:pPr>
      <w:r>
        <w:rPr>
          <w:rFonts w:ascii="Arial" w:hAnsi="Arial" w:cs="Arial"/>
          <w:sz w:val="22"/>
          <w:szCs w:val="22"/>
        </w:rPr>
        <w:t>(4 marks)</w:t>
      </w:r>
    </w:p>
    <w:p w14:paraId="747DCBB3" w14:textId="77777777" w:rsidR="00F900A2" w:rsidRDefault="00F900A2" w:rsidP="00F900A2">
      <w:pPr>
        <w:pStyle w:val="NormalWeb"/>
        <w:shd w:val="clear" w:color="auto" w:fill="FFFFFF"/>
        <w:spacing w:before="0" w:beforeAutospacing="0" w:after="0" w:afterAutospacing="0"/>
        <w:ind w:left="720"/>
        <w:jc w:val="right"/>
        <w:textAlignment w:val="baseline"/>
        <w:rPr>
          <w:rFonts w:ascii="Arial" w:hAnsi="Arial" w:cs="Arial"/>
          <w:sz w:val="22"/>
          <w:szCs w:val="22"/>
        </w:rPr>
      </w:pPr>
    </w:p>
    <w:p w14:paraId="18FC9574" w14:textId="77777777" w:rsidR="00F900A2" w:rsidRDefault="00F900A2" w:rsidP="00F900A2">
      <w:pPr>
        <w:pStyle w:val="NormalWeb"/>
        <w:shd w:val="clear" w:color="auto" w:fill="FFFFFF"/>
        <w:spacing w:before="0" w:beforeAutospacing="0" w:after="0" w:afterAutospacing="0" w:line="480" w:lineRule="auto"/>
        <w:textAlignment w:val="baseline"/>
        <w:rPr>
          <w:rFonts w:ascii="Arial" w:hAnsi="Arial" w:cs="Arial"/>
          <w:sz w:val="22"/>
          <w:szCs w:val="22"/>
        </w:rPr>
      </w:pPr>
      <w:r>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CFE4DB2" w14:textId="77777777" w:rsidR="00F900A2" w:rsidRDefault="00F900A2" w:rsidP="00F900A2">
      <w:pPr>
        <w:pStyle w:val="NormalWeb"/>
        <w:shd w:val="clear" w:color="auto" w:fill="FFFFFF"/>
        <w:spacing w:before="0" w:beforeAutospacing="0" w:after="0" w:afterAutospacing="0"/>
        <w:ind w:left="720"/>
        <w:jc w:val="right"/>
        <w:textAlignment w:val="baseline"/>
        <w:rPr>
          <w:rFonts w:ascii="Arial" w:hAnsi="Arial" w:cs="Arial"/>
          <w:sz w:val="22"/>
          <w:szCs w:val="22"/>
        </w:rPr>
      </w:pPr>
    </w:p>
    <w:p w14:paraId="32F7753D" w14:textId="77777777" w:rsidR="00F900A2" w:rsidRDefault="00F900A2" w:rsidP="00F900A2">
      <w:pPr>
        <w:pStyle w:val="NormalWeb"/>
        <w:numPr>
          <w:ilvl w:val="0"/>
          <w:numId w:val="40"/>
        </w:numPr>
        <w:shd w:val="clear" w:color="auto" w:fill="FFFFFF"/>
        <w:spacing w:before="0" w:beforeAutospacing="0" w:after="0" w:afterAutospacing="0"/>
        <w:ind w:hanging="720"/>
        <w:textAlignment w:val="baseline"/>
        <w:rPr>
          <w:rFonts w:ascii="Arial" w:hAnsi="Arial" w:cs="Arial"/>
          <w:sz w:val="22"/>
          <w:szCs w:val="22"/>
        </w:rPr>
      </w:pPr>
      <w:r w:rsidRPr="004C6EE4">
        <w:rPr>
          <w:rFonts w:ascii="Arial" w:hAnsi="Arial" w:cs="Arial"/>
          <w:sz w:val="22"/>
          <w:szCs w:val="22"/>
        </w:rPr>
        <w:t xml:space="preserve">Explain three (3) reasons why a </w:t>
      </w:r>
      <w:r>
        <w:rPr>
          <w:rFonts w:ascii="Arial" w:hAnsi="Arial" w:cs="Arial"/>
          <w:sz w:val="22"/>
          <w:szCs w:val="22"/>
        </w:rPr>
        <w:t xml:space="preserve">small </w:t>
      </w:r>
      <w:r w:rsidRPr="004C6EE4">
        <w:rPr>
          <w:rFonts w:ascii="Arial" w:hAnsi="Arial" w:cs="Arial"/>
          <w:sz w:val="22"/>
          <w:szCs w:val="22"/>
        </w:rPr>
        <w:t xml:space="preserve">block of ice has less internal energy than a </w:t>
      </w:r>
      <w:r>
        <w:rPr>
          <w:rFonts w:ascii="Arial" w:hAnsi="Arial" w:cs="Arial"/>
          <w:sz w:val="22"/>
          <w:szCs w:val="22"/>
        </w:rPr>
        <w:t xml:space="preserve">large </w:t>
      </w:r>
      <w:r w:rsidRPr="004C6EE4">
        <w:rPr>
          <w:rFonts w:ascii="Arial" w:hAnsi="Arial" w:cs="Arial"/>
          <w:sz w:val="22"/>
          <w:szCs w:val="22"/>
        </w:rPr>
        <w:t xml:space="preserve">cup of hot water. </w:t>
      </w:r>
    </w:p>
    <w:p w14:paraId="5A597B40" w14:textId="77777777" w:rsidR="00F900A2" w:rsidRPr="004C6EE4" w:rsidRDefault="00F900A2" w:rsidP="00F900A2">
      <w:pPr>
        <w:pStyle w:val="NormalWeb"/>
        <w:shd w:val="clear" w:color="auto" w:fill="FFFFFF"/>
        <w:spacing w:before="0" w:beforeAutospacing="0" w:after="0" w:afterAutospacing="0"/>
        <w:ind w:left="720"/>
        <w:jc w:val="right"/>
        <w:textAlignment w:val="baseline"/>
        <w:rPr>
          <w:rFonts w:ascii="Arial" w:hAnsi="Arial" w:cs="Arial"/>
          <w:sz w:val="22"/>
          <w:szCs w:val="22"/>
        </w:rPr>
      </w:pPr>
      <w:r w:rsidRPr="004C6EE4">
        <w:rPr>
          <w:rFonts w:ascii="Arial" w:hAnsi="Arial" w:cs="Arial"/>
          <w:sz w:val="22"/>
          <w:szCs w:val="22"/>
        </w:rPr>
        <w:t>(5 marks)</w:t>
      </w:r>
    </w:p>
    <w:p w14:paraId="35DA3B24" w14:textId="77777777" w:rsidR="00F900A2" w:rsidRDefault="00F900A2" w:rsidP="00F900A2">
      <w:pPr>
        <w:pStyle w:val="NormalWeb"/>
        <w:shd w:val="clear" w:color="auto" w:fill="FFFFFF"/>
        <w:spacing w:before="0" w:beforeAutospacing="0" w:after="0" w:afterAutospacing="0"/>
        <w:ind w:left="720"/>
        <w:jc w:val="right"/>
        <w:textAlignment w:val="baseline"/>
        <w:rPr>
          <w:rFonts w:ascii="Arial" w:hAnsi="Arial" w:cs="Arial"/>
          <w:sz w:val="22"/>
          <w:szCs w:val="22"/>
        </w:rPr>
      </w:pPr>
    </w:p>
    <w:p w14:paraId="101B9558" w14:textId="77777777" w:rsidR="00F900A2" w:rsidRDefault="00F900A2" w:rsidP="00F900A2">
      <w:pPr>
        <w:pStyle w:val="NormalWeb"/>
        <w:shd w:val="clear" w:color="auto" w:fill="FFFFFF"/>
        <w:spacing w:before="0" w:beforeAutospacing="0" w:after="0" w:afterAutospacing="0" w:line="480" w:lineRule="auto"/>
        <w:textAlignment w:val="baseline"/>
        <w:rPr>
          <w:rFonts w:ascii="Arial" w:hAnsi="Arial" w:cs="Arial"/>
          <w:sz w:val="22"/>
          <w:szCs w:val="22"/>
        </w:rPr>
      </w:pPr>
      <w:r>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3D0C77" w14:textId="77777777" w:rsidR="00F900A2" w:rsidRDefault="00F900A2" w:rsidP="00F900A2">
      <w:pPr>
        <w:spacing w:after="160" w:line="259" w:lineRule="auto"/>
        <w:rPr>
          <w:rFonts w:eastAsia="Times New Roman" w:cs="Arial"/>
          <w:szCs w:val="22"/>
        </w:rPr>
      </w:pPr>
      <w:r>
        <w:rPr>
          <w:rFonts w:cs="Arial"/>
          <w:szCs w:val="22"/>
        </w:rPr>
        <w:br w:type="page"/>
      </w:r>
    </w:p>
    <w:p w14:paraId="7A13ED3F" w14:textId="77777777" w:rsidR="00F900A2" w:rsidRDefault="00F900A2" w:rsidP="00F900A2">
      <w:pPr>
        <w:pStyle w:val="NormalWeb"/>
        <w:numPr>
          <w:ilvl w:val="0"/>
          <w:numId w:val="40"/>
        </w:numPr>
        <w:shd w:val="clear" w:color="auto" w:fill="FFFFFF"/>
        <w:spacing w:before="0" w:beforeAutospacing="0" w:after="0" w:afterAutospacing="0"/>
        <w:ind w:hanging="720"/>
        <w:textAlignment w:val="baseline"/>
        <w:rPr>
          <w:rFonts w:ascii="Arial" w:hAnsi="Arial" w:cs="Arial"/>
          <w:sz w:val="22"/>
          <w:szCs w:val="22"/>
        </w:rPr>
      </w:pPr>
      <w:r>
        <w:rPr>
          <w:rFonts w:ascii="Arial" w:hAnsi="Arial" w:cs="Arial"/>
          <w:sz w:val="22"/>
          <w:szCs w:val="22"/>
        </w:rPr>
        <w:lastRenderedPageBreak/>
        <w:t xml:space="preserve">The Celsius and the Kelvin scales are both the same – they just have different origins. Complete the table below converting the temperatures shown between degrees Celsius and Kelvin. </w:t>
      </w:r>
      <w:bookmarkStart w:id="14" w:name="_Hlk95201988"/>
      <w:r>
        <w:rPr>
          <w:rFonts w:ascii="Arial" w:hAnsi="Arial" w:cs="Arial"/>
          <w:sz w:val="22"/>
          <w:szCs w:val="22"/>
        </w:rPr>
        <w:t>Round your answers for ‘</w:t>
      </w:r>
      <w:r w:rsidRPr="00912AD4">
        <w:rPr>
          <w:rFonts w:ascii="Arial" w:hAnsi="Arial" w:cs="Arial"/>
          <w:bCs/>
          <w:sz w:val="22"/>
          <w:szCs w:val="22"/>
        </w:rPr>
        <w:t>Temperature (°C)</w:t>
      </w:r>
      <w:r>
        <w:rPr>
          <w:rFonts w:ascii="Arial" w:hAnsi="Arial" w:cs="Arial"/>
          <w:bCs/>
          <w:sz w:val="22"/>
          <w:szCs w:val="22"/>
        </w:rPr>
        <w:t xml:space="preserve">’ </w:t>
      </w:r>
      <w:r>
        <w:rPr>
          <w:rFonts w:ascii="Arial" w:hAnsi="Arial" w:cs="Arial"/>
          <w:sz w:val="22"/>
          <w:szCs w:val="22"/>
        </w:rPr>
        <w:t xml:space="preserve">to the nearest 0.01 of a degree. </w:t>
      </w:r>
      <w:bookmarkEnd w:id="14"/>
    </w:p>
    <w:p w14:paraId="698176AE" w14:textId="77777777" w:rsidR="00F900A2" w:rsidRDefault="00F900A2" w:rsidP="00F900A2">
      <w:pPr>
        <w:pStyle w:val="NormalWeb"/>
        <w:shd w:val="clear" w:color="auto" w:fill="FFFFFF"/>
        <w:spacing w:before="0" w:beforeAutospacing="0" w:after="0" w:afterAutospacing="0"/>
        <w:ind w:left="720"/>
        <w:jc w:val="right"/>
        <w:textAlignment w:val="baseline"/>
        <w:rPr>
          <w:rFonts w:ascii="Arial" w:hAnsi="Arial" w:cs="Arial"/>
          <w:sz w:val="22"/>
          <w:szCs w:val="22"/>
        </w:rPr>
      </w:pPr>
      <w:r>
        <w:rPr>
          <w:rFonts w:ascii="Arial" w:hAnsi="Arial" w:cs="Arial"/>
          <w:sz w:val="22"/>
          <w:szCs w:val="22"/>
        </w:rPr>
        <w:t>(2</w:t>
      </w:r>
      <w:r w:rsidRPr="00912AD4">
        <w:rPr>
          <w:rFonts w:ascii="Arial" w:hAnsi="Arial" w:cs="Arial"/>
          <w:sz w:val="22"/>
          <w:szCs w:val="22"/>
        </w:rPr>
        <w:t xml:space="preserve"> </w:t>
      </w:r>
      <w:r>
        <w:rPr>
          <w:rFonts w:ascii="Arial" w:hAnsi="Arial" w:cs="Arial"/>
          <w:sz w:val="22"/>
          <w:szCs w:val="22"/>
        </w:rPr>
        <w:t>marks)</w:t>
      </w:r>
    </w:p>
    <w:p w14:paraId="26B2E786" w14:textId="77777777" w:rsidR="00F900A2" w:rsidRDefault="00F900A2" w:rsidP="00F900A2">
      <w:pPr>
        <w:pStyle w:val="NormalWeb"/>
        <w:shd w:val="clear" w:color="auto" w:fill="FFFFFF"/>
        <w:spacing w:before="0" w:beforeAutospacing="0" w:after="0" w:afterAutospacing="0"/>
        <w:ind w:left="720"/>
        <w:textAlignment w:val="baseline"/>
        <w:rPr>
          <w:rFonts w:ascii="Arial" w:hAnsi="Arial" w:cs="Arial"/>
          <w:sz w:val="22"/>
          <w:szCs w:val="22"/>
        </w:rPr>
      </w:pPr>
    </w:p>
    <w:tbl>
      <w:tblPr>
        <w:tblStyle w:val="TableGrid"/>
        <w:tblW w:w="0" w:type="auto"/>
        <w:tblInd w:w="2830" w:type="dxa"/>
        <w:tblLook w:val="04A0" w:firstRow="1" w:lastRow="0" w:firstColumn="1" w:lastColumn="0" w:noHBand="0" w:noVBand="1"/>
      </w:tblPr>
      <w:tblGrid>
        <w:gridCol w:w="2038"/>
        <w:gridCol w:w="2073"/>
      </w:tblGrid>
      <w:tr w:rsidR="00F900A2" w:rsidRPr="00E42B8E" w14:paraId="234B67E8" w14:textId="77777777" w:rsidTr="00E34913">
        <w:trPr>
          <w:trHeight w:val="567"/>
        </w:trPr>
        <w:tc>
          <w:tcPr>
            <w:tcW w:w="2038" w:type="dxa"/>
            <w:vAlign w:val="center"/>
          </w:tcPr>
          <w:p w14:paraId="3868D240" w14:textId="77777777" w:rsidR="00F900A2" w:rsidRPr="00E42B8E" w:rsidRDefault="00F900A2" w:rsidP="00E34913">
            <w:pPr>
              <w:pStyle w:val="NormalWeb"/>
              <w:spacing w:before="0" w:beforeAutospacing="0" w:after="0" w:afterAutospacing="0"/>
              <w:jc w:val="center"/>
              <w:textAlignment w:val="baseline"/>
              <w:rPr>
                <w:rFonts w:ascii="Arial" w:hAnsi="Arial" w:cs="Arial"/>
                <w:bCs/>
                <w:sz w:val="22"/>
                <w:szCs w:val="22"/>
              </w:rPr>
            </w:pPr>
            <w:r w:rsidRPr="00E42B8E">
              <w:rPr>
                <w:rFonts w:ascii="Arial" w:hAnsi="Arial" w:cs="Arial"/>
                <w:bCs/>
                <w:sz w:val="22"/>
                <w:szCs w:val="22"/>
              </w:rPr>
              <w:t>Temperature (°C)</w:t>
            </w:r>
          </w:p>
        </w:tc>
        <w:tc>
          <w:tcPr>
            <w:tcW w:w="2073" w:type="dxa"/>
            <w:vAlign w:val="center"/>
          </w:tcPr>
          <w:p w14:paraId="2856C189" w14:textId="77777777" w:rsidR="00F900A2" w:rsidRPr="00E42B8E" w:rsidRDefault="00F900A2" w:rsidP="00E34913">
            <w:pPr>
              <w:pStyle w:val="NormalWeb"/>
              <w:spacing w:before="0" w:beforeAutospacing="0" w:after="0" w:afterAutospacing="0"/>
              <w:jc w:val="center"/>
              <w:textAlignment w:val="baseline"/>
              <w:rPr>
                <w:rFonts w:ascii="Arial" w:hAnsi="Arial" w:cs="Arial"/>
                <w:bCs/>
                <w:sz w:val="22"/>
                <w:szCs w:val="22"/>
              </w:rPr>
            </w:pPr>
            <w:r w:rsidRPr="00E42B8E">
              <w:rPr>
                <w:rFonts w:ascii="Arial" w:hAnsi="Arial" w:cs="Arial"/>
                <w:bCs/>
                <w:sz w:val="22"/>
                <w:szCs w:val="22"/>
              </w:rPr>
              <w:t>Temperature (K)</w:t>
            </w:r>
          </w:p>
        </w:tc>
      </w:tr>
      <w:tr w:rsidR="00F900A2" w:rsidRPr="00E42B8E" w14:paraId="44D1A735" w14:textId="77777777" w:rsidTr="00E34913">
        <w:trPr>
          <w:trHeight w:val="567"/>
        </w:trPr>
        <w:tc>
          <w:tcPr>
            <w:tcW w:w="2038" w:type="dxa"/>
            <w:vAlign w:val="center"/>
          </w:tcPr>
          <w:p w14:paraId="1EDDFF88" w14:textId="77777777" w:rsidR="00F900A2" w:rsidRPr="00E42B8E" w:rsidRDefault="00F900A2" w:rsidP="00E34913">
            <w:pPr>
              <w:pStyle w:val="NormalWeb"/>
              <w:spacing w:before="0" w:beforeAutospacing="0" w:after="0" w:afterAutospacing="0"/>
              <w:jc w:val="center"/>
              <w:textAlignment w:val="baseline"/>
              <w:rPr>
                <w:rFonts w:ascii="Arial" w:hAnsi="Arial" w:cs="Arial"/>
                <w:bCs/>
                <w:sz w:val="22"/>
                <w:szCs w:val="22"/>
              </w:rPr>
            </w:pPr>
            <w:r w:rsidRPr="00E42B8E">
              <w:rPr>
                <w:rFonts w:ascii="Arial" w:hAnsi="Arial" w:cs="Arial"/>
                <w:bCs/>
                <w:sz w:val="22"/>
                <w:szCs w:val="22"/>
              </w:rPr>
              <w:t>-273.15</w:t>
            </w:r>
          </w:p>
        </w:tc>
        <w:tc>
          <w:tcPr>
            <w:tcW w:w="2073" w:type="dxa"/>
            <w:vAlign w:val="center"/>
          </w:tcPr>
          <w:p w14:paraId="45A0CC7D" w14:textId="77777777" w:rsidR="00F900A2" w:rsidRPr="00E42B8E" w:rsidRDefault="00F900A2" w:rsidP="00E34913">
            <w:pPr>
              <w:pStyle w:val="NormalWeb"/>
              <w:spacing w:before="0" w:beforeAutospacing="0" w:after="0" w:afterAutospacing="0"/>
              <w:jc w:val="center"/>
              <w:textAlignment w:val="baseline"/>
              <w:rPr>
                <w:rFonts w:ascii="Arial" w:hAnsi="Arial" w:cs="Arial"/>
                <w:bCs/>
                <w:sz w:val="22"/>
                <w:szCs w:val="22"/>
              </w:rPr>
            </w:pPr>
            <w:r w:rsidRPr="00E42B8E">
              <w:rPr>
                <w:rFonts w:ascii="Arial" w:hAnsi="Arial" w:cs="Arial"/>
                <w:bCs/>
                <w:sz w:val="22"/>
                <w:szCs w:val="22"/>
              </w:rPr>
              <w:t>0</w:t>
            </w:r>
          </w:p>
        </w:tc>
      </w:tr>
      <w:tr w:rsidR="00F900A2" w:rsidRPr="00E42B8E" w14:paraId="5E8DB6AE" w14:textId="77777777" w:rsidTr="00E34913">
        <w:trPr>
          <w:trHeight w:val="567"/>
        </w:trPr>
        <w:tc>
          <w:tcPr>
            <w:tcW w:w="2038" w:type="dxa"/>
            <w:vAlign w:val="center"/>
          </w:tcPr>
          <w:p w14:paraId="3A088741" w14:textId="77777777" w:rsidR="00F900A2" w:rsidRPr="00E42B8E" w:rsidRDefault="00F900A2" w:rsidP="00E34913">
            <w:pPr>
              <w:pStyle w:val="NormalWeb"/>
              <w:spacing w:before="0" w:beforeAutospacing="0" w:after="0" w:afterAutospacing="0"/>
              <w:jc w:val="center"/>
              <w:textAlignment w:val="baseline"/>
              <w:rPr>
                <w:rFonts w:ascii="Arial" w:hAnsi="Arial" w:cs="Arial"/>
                <w:bCs/>
                <w:sz w:val="22"/>
                <w:szCs w:val="22"/>
              </w:rPr>
            </w:pPr>
          </w:p>
        </w:tc>
        <w:tc>
          <w:tcPr>
            <w:tcW w:w="2073" w:type="dxa"/>
            <w:vAlign w:val="center"/>
          </w:tcPr>
          <w:p w14:paraId="74398AC6" w14:textId="77777777" w:rsidR="00F900A2" w:rsidRPr="00E42B8E" w:rsidRDefault="00F900A2" w:rsidP="00E34913">
            <w:pPr>
              <w:pStyle w:val="NormalWeb"/>
              <w:spacing w:before="0" w:beforeAutospacing="0" w:after="0" w:afterAutospacing="0"/>
              <w:jc w:val="center"/>
              <w:textAlignment w:val="baseline"/>
              <w:rPr>
                <w:rFonts w:ascii="Arial" w:hAnsi="Arial" w:cs="Arial"/>
                <w:bCs/>
                <w:sz w:val="22"/>
                <w:szCs w:val="22"/>
              </w:rPr>
            </w:pPr>
            <w:r w:rsidRPr="00E42B8E">
              <w:rPr>
                <w:rFonts w:ascii="Arial" w:hAnsi="Arial" w:cs="Arial"/>
                <w:bCs/>
                <w:sz w:val="22"/>
                <w:szCs w:val="22"/>
              </w:rPr>
              <w:t>100</w:t>
            </w:r>
          </w:p>
        </w:tc>
      </w:tr>
      <w:tr w:rsidR="00F900A2" w:rsidRPr="00E42B8E" w14:paraId="4A4196BB" w14:textId="77777777" w:rsidTr="00E34913">
        <w:trPr>
          <w:trHeight w:val="567"/>
        </w:trPr>
        <w:tc>
          <w:tcPr>
            <w:tcW w:w="2038" w:type="dxa"/>
            <w:vAlign w:val="center"/>
          </w:tcPr>
          <w:p w14:paraId="7DA608A6" w14:textId="77777777" w:rsidR="00F900A2" w:rsidRPr="00E42B8E" w:rsidRDefault="00F900A2" w:rsidP="00E34913">
            <w:pPr>
              <w:pStyle w:val="NormalWeb"/>
              <w:spacing w:before="0" w:beforeAutospacing="0" w:after="0" w:afterAutospacing="0"/>
              <w:jc w:val="center"/>
              <w:textAlignment w:val="baseline"/>
              <w:rPr>
                <w:rFonts w:ascii="Arial" w:hAnsi="Arial" w:cs="Arial"/>
                <w:bCs/>
                <w:sz w:val="22"/>
                <w:szCs w:val="22"/>
              </w:rPr>
            </w:pPr>
            <w:r w:rsidRPr="00E42B8E">
              <w:rPr>
                <w:rFonts w:ascii="Arial" w:hAnsi="Arial" w:cs="Arial"/>
                <w:bCs/>
                <w:sz w:val="22"/>
                <w:szCs w:val="22"/>
              </w:rPr>
              <w:t>-269</w:t>
            </w:r>
          </w:p>
        </w:tc>
        <w:tc>
          <w:tcPr>
            <w:tcW w:w="2073" w:type="dxa"/>
            <w:vAlign w:val="center"/>
          </w:tcPr>
          <w:p w14:paraId="65A6C788" w14:textId="77777777" w:rsidR="00F900A2" w:rsidRPr="00E42B8E" w:rsidRDefault="00F900A2" w:rsidP="00E34913">
            <w:pPr>
              <w:pStyle w:val="NormalWeb"/>
              <w:spacing w:before="0" w:beforeAutospacing="0" w:after="0" w:afterAutospacing="0"/>
              <w:jc w:val="center"/>
              <w:textAlignment w:val="baseline"/>
              <w:rPr>
                <w:rFonts w:ascii="Arial" w:hAnsi="Arial" w:cs="Arial"/>
                <w:bCs/>
                <w:sz w:val="22"/>
                <w:szCs w:val="22"/>
              </w:rPr>
            </w:pPr>
          </w:p>
        </w:tc>
      </w:tr>
    </w:tbl>
    <w:p w14:paraId="5140541B" w14:textId="77777777" w:rsidR="00F900A2" w:rsidRDefault="00F900A2" w:rsidP="00F900A2">
      <w:pPr>
        <w:pStyle w:val="ListParagraph"/>
        <w:ind w:firstLine="0"/>
        <w:rPr>
          <w:color w:val="1A1A1A"/>
          <w:kern w:val="36"/>
        </w:rPr>
      </w:pPr>
    </w:p>
    <w:p w14:paraId="2BE77749" w14:textId="77777777" w:rsidR="00F900A2" w:rsidRPr="00854B5A" w:rsidRDefault="00F900A2" w:rsidP="00F900A2">
      <w:pPr>
        <w:pStyle w:val="ListParagraph"/>
        <w:numPr>
          <w:ilvl w:val="0"/>
          <w:numId w:val="40"/>
        </w:numPr>
        <w:ind w:hanging="720"/>
        <w:rPr>
          <w:color w:val="1A1A1A"/>
          <w:kern w:val="36"/>
        </w:rPr>
      </w:pPr>
      <w:r w:rsidRPr="00854B5A">
        <w:rPr>
          <w:color w:val="1A1A1A"/>
          <w:kern w:val="36"/>
        </w:rPr>
        <w:t>The article states that a temperature of ‘absolute zero’ would be impossible to reach experimentally.</w:t>
      </w:r>
    </w:p>
    <w:p w14:paraId="69D7FF70" w14:textId="77777777" w:rsidR="00F900A2" w:rsidRPr="00854B5A" w:rsidRDefault="00F900A2" w:rsidP="00F900A2">
      <w:pPr>
        <w:pStyle w:val="ListParagraph"/>
        <w:ind w:firstLine="0"/>
        <w:rPr>
          <w:color w:val="1A1A1A"/>
          <w:kern w:val="36"/>
        </w:rPr>
      </w:pPr>
    </w:p>
    <w:p w14:paraId="1E6F5650" w14:textId="77777777" w:rsidR="00F900A2" w:rsidRDefault="00F900A2" w:rsidP="00F900A2">
      <w:pPr>
        <w:ind w:left="709" w:hanging="425"/>
        <w:rPr>
          <w:rFonts w:eastAsia="Times New Roman" w:cs="Arial"/>
          <w:color w:val="1A1A1A"/>
          <w:kern w:val="36"/>
        </w:rPr>
      </w:pPr>
      <w:r>
        <w:rPr>
          <w:rFonts w:eastAsia="Times New Roman" w:cs="Arial"/>
          <w:color w:val="1A1A1A"/>
          <w:kern w:val="36"/>
        </w:rPr>
        <w:t xml:space="preserve">(i) </w:t>
      </w:r>
      <w:r>
        <w:rPr>
          <w:rFonts w:eastAsia="Times New Roman" w:cs="Arial"/>
          <w:color w:val="1A1A1A"/>
          <w:kern w:val="36"/>
        </w:rPr>
        <w:tab/>
        <w:t xml:space="preserve">Explain what should theoretically happen to an object’s particles at a temperature of zero Kelvin. </w:t>
      </w:r>
    </w:p>
    <w:p w14:paraId="304F00BF" w14:textId="77777777" w:rsidR="00F900A2" w:rsidRDefault="00F900A2" w:rsidP="00F900A2">
      <w:pPr>
        <w:ind w:left="709" w:hanging="425"/>
        <w:jc w:val="right"/>
        <w:rPr>
          <w:rFonts w:eastAsia="Times New Roman" w:cs="Arial"/>
          <w:color w:val="1A1A1A"/>
          <w:kern w:val="36"/>
        </w:rPr>
      </w:pPr>
      <w:r>
        <w:rPr>
          <w:rFonts w:eastAsia="Times New Roman" w:cs="Arial"/>
          <w:color w:val="1A1A1A"/>
          <w:kern w:val="36"/>
        </w:rPr>
        <w:t>(2</w:t>
      </w:r>
      <w:r w:rsidRPr="00912AD4">
        <w:rPr>
          <w:rFonts w:cs="Arial"/>
          <w:szCs w:val="22"/>
        </w:rPr>
        <w:t xml:space="preserve"> </w:t>
      </w:r>
      <w:r>
        <w:rPr>
          <w:rFonts w:cs="Arial"/>
          <w:szCs w:val="22"/>
        </w:rPr>
        <w:t>marks</w:t>
      </w:r>
      <w:r>
        <w:rPr>
          <w:rFonts w:eastAsia="Times New Roman" w:cs="Arial"/>
          <w:color w:val="1A1A1A"/>
          <w:kern w:val="36"/>
        </w:rPr>
        <w:t>)</w:t>
      </w:r>
    </w:p>
    <w:p w14:paraId="61DC7660" w14:textId="77777777" w:rsidR="00F900A2" w:rsidRDefault="00F900A2" w:rsidP="00F900A2">
      <w:pPr>
        <w:ind w:left="709" w:hanging="425"/>
        <w:jc w:val="right"/>
        <w:rPr>
          <w:rFonts w:eastAsia="Times New Roman" w:cs="Arial"/>
          <w:color w:val="1A1A1A"/>
          <w:kern w:val="36"/>
        </w:rPr>
      </w:pPr>
    </w:p>
    <w:p w14:paraId="61B63CA8" w14:textId="77777777" w:rsidR="00F900A2" w:rsidRDefault="00F900A2" w:rsidP="00F900A2">
      <w:pPr>
        <w:spacing w:line="480" w:lineRule="auto"/>
        <w:rPr>
          <w:rFonts w:eastAsia="Times New Roman" w:cs="Arial"/>
          <w:color w:val="1A1A1A"/>
          <w:kern w:val="36"/>
        </w:rPr>
      </w:pPr>
      <w:r>
        <w:rPr>
          <w:rFonts w:eastAsia="Times New Roman" w:cs="Arial"/>
          <w:color w:val="1A1A1A"/>
          <w:kern w:val="3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741D592" w14:textId="77777777" w:rsidR="00F900A2" w:rsidRDefault="00F900A2" w:rsidP="00F900A2">
      <w:pPr>
        <w:ind w:left="709" w:hanging="425"/>
        <w:jc w:val="right"/>
        <w:rPr>
          <w:rFonts w:eastAsia="Times New Roman" w:cs="Arial"/>
          <w:color w:val="1A1A1A"/>
          <w:kern w:val="36"/>
        </w:rPr>
      </w:pPr>
    </w:p>
    <w:p w14:paraId="23AB0208" w14:textId="77777777" w:rsidR="00F900A2" w:rsidRDefault="00F900A2" w:rsidP="00F900A2">
      <w:pPr>
        <w:ind w:left="709" w:hanging="425"/>
        <w:rPr>
          <w:rFonts w:eastAsia="Times New Roman" w:cs="Arial"/>
          <w:color w:val="1A1A1A"/>
          <w:kern w:val="36"/>
        </w:rPr>
      </w:pPr>
      <w:r>
        <w:rPr>
          <w:rFonts w:eastAsia="Times New Roman" w:cs="Arial"/>
          <w:color w:val="1A1A1A"/>
          <w:kern w:val="36"/>
        </w:rPr>
        <w:t xml:space="preserve">(ii) </w:t>
      </w:r>
      <w:r>
        <w:rPr>
          <w:rFonts w:eastAsia="Times New Roman" w:cs="Arial"/>
          <w:color w:val="1A1A1A"/>
          <w:kern w:val="36"/>
        </w:rPr>
        <w:tab/>
        <w:t xml:space="preserve">Hence, explain why scientists believe that is impossible to reach absolute zero.  </w:t>
      </w:r>
    </w:p>
    <w:p w14:paraId="7279A506" w14:textId="77777777" w:rsidR="00F900A2" w:rsidRDefault="00F900A2" w:rsidP="00F900A2">
      <w:pPr>
        <w:jc w:val="right"/>
        <w:rPr>
          <w:rFonts w:eastAsia="Times New Roman" w:cs="Arial"/>
          <w:color w:val="1A1A1A"/>
          <w:kern w:val="36"/>
        </w:rPr>
      </w:pPr>
      <w:r>
        <w:rPr>
          <w:rFonts w:eastAsia="Times New Roman" w:cs="Arial"/>
          <w:color w:val="1A1A1A"/>
          <w:kern w:val="36"/>
        </w:rPr>
        <w:t>(2</w:t>
      </w:r>
      <w:r w:rsidRPr="00912AD4">
        <w:rPr>
          <w:rFonts w:cs="Arial"/>
          <w:szCs w:val="22"/>
        </w:rPr>
        <w:t xml:space="preserve"> </w:t>
      </w:r>
      <w:r>
        <w:rPr>
          <w:rFonts w:cs="Arial"/>
          <w:szCs w:val="22"/>
        </w:rPr>
        <w:t>marks</w:t>
      </w:r>
      <w:r>
        <w:rPr>
          <w:rFonts w:eastAsia="Times New Roman" w:cs="Arial"/>
          <w:color w:val="1A1A1A"/>
          <w:kern w:val="36"/>
        </w:rPr>
        <w:t>)</w:t>
      </w:r>
    </w:p>
    <w:p w14:paraId="3FBCD941" w14:textId="77777777" w:rsidR="00F900A2" w:rsidRDefault="00F900A2" w:rsidP="00F900A2">
      <w:pPr>
        <w:jc w:val="right"/>
        <w:rPr>
          <w:rFonts w:eastAsia="Times New Roman" w:cs="Arial"/>
          <w:color w:val="1A1A1A"/>
          <w:kern w:val="36"/>
        </w:rPr>
      </w:pPr>
    </w:p>
    <w:p w14:paraId="4AE7790A" w14:textId="77777777" w:rsidR="00F900A2" w:rsidRDefault="00F900A2" w:rsidP="00F900A2">
      <w:pPr>
        <w:spacing w:line="480" w:lineRule="auto"/>
        <w:rPr>
          <w:rFonts w:eastAsia="Times New Roman" w:cs="Arial"/>
          <w:color w:val="1A1A1A"/>
          <w:kern w:val="36"/>
        </w:rPr>
      </w:pPr>
      <w:r>
        <w:rPr>
          <w:rFonts w:eastAsia="Times New Roman" w:cs="Arial"/>
          <w:color w:val="1A1A1A"/>
          <w:kern w:val="3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1B5A16" w14:textId="77777777" w:rsidR="00F900A2" w:rsidRDefault="00F900A2" w:rsidP="00F900A2">
      <w:pPr>
        <w:jc w:val="right"/>
        <w:rPr>
          <w:rFonts w:eastAsia="Times New Roman" w:cs="Arial"/>
          <w:color w:val="1A1A1A"/>
          <w:kern w:val="36"/>
        </w:rPr>
      </w:pPr>
    </w:p>
    <w:p w14:paraId="0D5BD596" w14:textId="77777777" w:rsidR="00F900A2" w:rsidRDefault="00F900A2" w:rsidP="00F900A2">
      <w:pPr>
        <w:spacing w:after="160" w:line="259" w:lineRule="auto"/>
        <w:rPr>
          <w:rFonts w:eastAsia="Times New Roman" w:cs="Arial"/>
          <w:color w:val="1A1A1A"/>
          <w:kern w:val="36"/>
        </w:rPr>
      </w:pPr>
      <w:r>
        <w:rPr>
          <w:rFonts w:eastAsia="Times New Roman" w:cs="Arial"/>
          <w:color w:val="1A1A1A"/>
          <w:kern w:val="36"/>
        </w:rPr>
        <w:br w:type="page"/>
      </w:r>
    </w:p>
    <w:p w14:paraId="171D9BEF" w14:textId="77777777" w:rsidR="00F900A2" w:rsidRDefault="00F900A2" w:rsidP="00F900A2">
      <w:pPr>
        <w:ind w:left="709" w:hanging="709"/>
        <w:rPr>
          <w:rFonts w:eastAsia="Times New Roman" w:cs="Arial"/>
          <w:color w:val="1A1A1A"/>
          <w:kern w:val="36"/>
        </w:rPr>
      </w:pPr>
      <w:r>
        <w:rPr>
          <w:rFonts w:eastAsia="Times New Roman" w:cs="Arial"/>
          <w:color w:val="1A1A1A"/>
          <w:kern w:val="36"/>
        </w:rPr>
        <w:lastRenderedPageBreak/>
        <w:t xml:space="preserve">e) </w:t>
      </w:r>
      <w:r>
        <w:rPr>
          <w:rFonts w:eastAsia="Times New Roman" w:cs="Arial"/>
          <w:color w:val="1A1A1A"/>
          <w:kern w:val="36"/>
        </w:rPr>
        <w:tab/>
      </w:r>
      <w:bookmarkStart w:id="15" w:name="_Hlk95202077"/>
      <w:r>
        <w:rPr>
          <w:rFonts w:eastAsia="Times New Roman" w:cs="Arial"/>
          <w:color w:val="1A1A1A"/>
          <w:kern w:val="36"/>
        </w:rPr>
        <w:t xml:space="preserve">Explain how blowing on a cup of coffee can cause it to cool down. </w:t>
      </w:r>
    </w:p>
    <w:bookmarkEnd w:id="15"/>
    <w:p w14:paraId="65F3DB64" w14:textId="77777777" w:rsidR="00F900A2" w:rsidRDefault="00F900A2" w:rsidP="00F900A2">
      <w:pPr>
        <w:jc w:val="right"/>
        <w:rPr>
          <w:rFonts w:eastAsia="Times New Roman" w:cs="Arial"/>
          <w:color w:val="1A1A1A"/>
          <w:kern w:val="36"/>
        </w:rPr>
      </w:pPr>
      <w:r>
        <w:rPr>
          <w:rFonts w:eastAsia="Times New Roman" w:cs="Arial"/>
          <w:color w:val="1A1A1A"/>
          <w:kern w:val="36"/>
        </w:rPr>
        <w:t>(3</w:t>
      </w:r>
      <w:r w:rsidRPr="00912AD4">
        <w:rPr>
          <w:rFonts w:cs="Arial"/>
          <w:szCs w:val="22"/>
        </w:rPr>
        <w:t xml:space="preserve"> </w:t>
      </w:r>
      <w:r>
        <w:rPr>
          <w:rFonts w:cs="Arial"/>
          <w:szCs w:val="22"/>
        </w:rPr>
        <w:t>marks</w:t>
      </w:r>
      <w:r>
        <w:rPr>
          <w:rFonts w:eastAsia="Times New Roman" w:cs="Arial"/>
          <w:color w:val="1A1A1A"/>
          <w:kern w:val="36"/>
        </w:rPr>
        <w:t>)</w:t>
      </w:r>
    </w:p>
    <w:p w14:paraId="573474AD" w14:textId="77777777" w:rsidR="00F900A2" w:rsidRDefault="00F900A2" w:rsidP="00F900A2">
      <w:pPr>
        <w:jc w:val="right"/>
        <w:rPr>
          <w:rFonts w:eastAsia="Times New Roman" w:cs="Arial"/>
          <w:color w:val="1A1A1A"/>
          <w:kern w:val="36"/>
        </w:rPr>
      </w:pPr>
    </w:p>
    <w:p w14:paraId="126CF987" w14:textId="77777777" w:rsidR="00F900A2" w:rsidRDefault="00F900A2" w:rsidP="00F900A2">
      <w:pPr>
        <w:spacing w:line="480" w:lineRule="auto"/>
        <w:rPr>
          <w:rFonts w:eastAsia="Times New Roman" w:cs="Arial"/>
          <w:color w:val="1A1A1A"/>
          <w:kern w:val="36"/>
        </w:rPr>
      </w:pPr>
      <w:r>
        <w:rPr>
          <w:rFonts w:eastAsia="Times New Roman" w:cs="Arial"/>
          <w:color w:val="1A1A1A"/>
          <w:kern w:val="3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AD5A00" w14:textId="77777777" w:rsidR="00F900A2" w:rsidRDefault="00F900A2" w:rsidP="00F900A2"/>
    <w:p w14:paraId="0A62A76B" w14:textId="77777777" w:rsidR="00F900A2" w:rsidRDefault="00F900A2" w:rsidP="00F900A2">
      <w:pPr>
        <w:spacing w:after="160" w:line="259" w:lineRule="auto"/>
        <w:rPr>
          <w:rFonts w:cs="Arial"/>
          <w:b/>
          <w:bCs/>
          <w:szCs w:val="22"/>
        </w:rPr>
      </w:pPr>
      <w:r>
        <w:rPr>
          <w:rFonts w:cs="Arial"/>
          <w:b/>
          <w:bCs/>
          <w:szCs w:val="22"/>
        </w:rPr>
        <w:br w:type="page"/>
      </w:r>
    </w:p>
    <w:p w14:paraId="6E246266" w14:textId="25207003" w:rsidR="00E51D85" w:rsidRPr="00CB2028" w:rsidRDefault="00E51D85" w:rsidP="00E51D85">
      <w:pPr>
        <w:tabs>
          <w:tab w:val="right" w:pos="9639"/>
        </w:tabs>
        <w:ind w:right="146"/>
        <w:rPr>
          <w:rFonts w:cs="Arial"/>
          <w:b/>
          <w:szCs w:val="22"/>
        </w:rPr>
      </w:pPr>
      <w:r w:rsidRPr="00CB2028">
        <w:rPr>
          <w:rFonts w:cs="Arial"/>
          <w:b/>
          <w:szCs w:val="22"/>
        </w:rPr>
        <w:lastRenderedPageBreak/>
        <w:t xml:space="preserve">Question </w:t>
      </w:r>
      <w:r>
        <w:rPr>
          <w:rFonts w:cs="Arial"/>
          <w:b/>
          <w:szCs w:val="22"/>
        </w:rPr>
        <w:t>1</w:t>
      </w:r>
      <w:r w:rsidR="00D20B51">
        <w:rPr>
          <w:rFonts w:cs="Arial"/>
          <w:b/>
          <w:szCs w:val="22"/>
        </w:rPr>
        <w:t>7</w:t>
      </w:r>
      <w:r>
        <w:rPr>
          <w:rFonts w:cs="Arial"/>
          <w:b/>
          <w:szCs w:val="22"/>
        </w:rPr>
        <w:tab/>
      </w:r>
      <w:r w:rsidRPr="00CB2028">
        <w:rPr>
          <w:rFonts w:cs="Arial"/>
          <w:b/>
          <w:szCs w:val="22"/>
        </w:rPr>
        <w:t xml:space="preserve"> (</w:t>
      </w:r>
      <w:r>
        <w:rPr>
          <w:rFonts w:cs="Arial"/>
          <w:b/>
          <w:szCs w:val="22"/>
        </w:rPr>
        <w:t>13</w:t>
      </w:r>
      <w:r w:rsidRPr="00CB2028">
        <w:rPr>
          <w:rFonts w:cs="Arial"/>
          <w:b/>
          <w:szCs w:val="22"/>
        </w:rPr>
        <w:t xml:space="preserve"> marks)</w:t>
      </w:r>
    </w:p>
    <w:p w14:paraId="04DFD733" w14:textId="77777777" w:rsidR="00E51D85" w:rsidRDefault="00E51D85" w:rsidP="00E51D85">
      <w:pPr>
        <w:ind w:right="146"/>
        <w:rPr>
          <w:rFonts w:cs="Arial"/>
          <w:szCs w:val="22"/>
        </w:rPr>
      </w:pPr>
    </w:p>
    <w:p w14:paraId="1A4F619F" w14:textId="77777777" w:rsidR="00E51D85" w:rsidRDefault="00E51D85" w:rsidP="00E51D85">
      <w:pPr>
        <w:ind w:right="146"/>
        <w:jc w:val="center"/>
        <w:rPr>
          <w:rFonts w:cs="Arial"/>
          <w:b/>
          <w:bCs/>
          <w:szCs w:val="22"/>
        </w:rPr>
      </w:pPr>
      <w:r w:rsidRPr="00643925">
        <w:rPr>
          <w:rFonts w:cs="Arial"/>
          <w:b/>
          <w:bCs/>
          <w:szCs w:val="22"/>
        </w:rPr>
        <w:t>The Demon Core</w:t>
      </w:r>
    </w:p>
    <w:p w14:paraId="7260DD09" w14:textId="77777777" w:rsidR="00E51D85" w:rsidRDefault="00E51D85" w:rsidP="00E51D85">
      <w:pPr>
        <w:ind w:right="146"/>
        <w:rPr>
          <w:rFonts w:cs="Arial"/>
          <w:b/>
          <w:bCs/>
          <w:szCs w:val="22"/>
        </w:rPr>
      </w:pPr>
    </w:p>
    <w:p w14:paraId="090C9F07" w14:textId="77777777" w:rsidR="00E51D85" w:rsidRPr="00F46B83" w:rsidRDefault="00E51D85" w:rsidP="00E51D85">
      <w:pPr>
        <w:ind w:right="146"/>
        <w:jc w:val="both"/>
        <w:rPr>
          <w:rFonts w:cs="Arial"/>
          <w:szCs w:val="22"/>
        </w:rPr>
      </w:pPr>
      <w:r>
        <w:rPr>
          <w:rFonts w:cs="Arial"/>
          <w:szCs w:val="22"/>
        </w:rPr>
        <w:t xml:space="preserve">“Rufus” </w:t>
      </w:r>
      <w:r w:rsidRPr="00F46B83">
        <w:rPr>
          <w:rFonts w:cs="Arial"/>
          <w:szCs w:val="22"/>
        </w:rPr>
        <w:t>was a spherical 6.2</w:t>
      </w:r>
      <w:r>
        <w:rPr>
          <w:rFonts w:cs="Arial"/>
          <w:szCs w:val="22"/>
        </w:rPr>
        <w:t xml:space="preserve"> </w:t>
      </w:r>
      <w:r w:rsidRPr="00F46B83">
        <w:rPr>
          <w:rFonts w:cs="Arial"/>
          <w:szCs w:val="22"/>
        </w:rPr>
        <w:t>kilogram subcritical mass of plutonium 89 millimeters in diameter, manufactured during World War II by the United States, as a fissile core for an early atomic bomb. It was involved in two criticality accidents on August 21, 1945 and May 21, 1946</w:t>
      </w:r>
      <w:r>
        <w:rPr>
          <w:rFonts w:cs="Arial"/>
          <w:szCs w:val="22"/>
        </w:rPr>
        <w:t xml:space="preserve"> resulting in the immediate deaths of two people and delayed deaths of possibly several more. </w:t>
      </w:r>
      <w:r w:rsidRPr="00F46B83">
        <w:rPr>
          <w:rFonts w:cs="Arial"/>
          <w:szCs w:val="22"/>
        </w:rPr>
        <w:t>After these incidents the spherical plutonium core</w:t>
      </w:r>
      <w:r>
        <w:rPr>
          <w:rFonts w:cs="Arial"/>
          <w:szCs w:val="22"/>
        </w:rPr>
        <w:t xml:space="preserve"> was given the name “The Demon Core”. </w:t>
      </w:r>
    </w:p>
    <w:p w14:paraId="443D93A7" w14:textId="77777777" w:rsidR="00E51D85" w:rsidRPr="00F46B83" w:rsidRDefault="00E51D85" w:rsidP="00E51D85">
      <w:pPr>
        <w:ind w:right="146"/>
        <w:jc w:val="both"/>
        <w:rPr>
          <w:rFonts w:cs="Arial"/>
          <w:szCs w:val="22"/>
        </w:rPr>
      </w:pPr>
      <w:r>
        <w:rPr>
          <w:rFonts w:cs="Arial"/>
          <w:noProof/>
          <w:szCs w:val="22"/>
        </w:rPr>
        <mc:AlternateContent>
          <mc:Choice Requires="wpg">
            <w:drawing>
              <wp:anchor distT="0" distB="0" distL="114300" distR="114300" simplePos="0" relativeHeight="251801600" behindDoc="0" locked="0" layoutInCell="1" allowOverlap="1" wp14:anchorId="3997923D" wp14:editId="06D20767">
                <wp:simplePos x="0" y="0"/>
                <wp:positionH relativeFrom="column">
                  <wp:posOffset>3339465</wp:posOffset>
                </wp:positionH>
                <wp:positionV relativeFrom="paragraph">
                  <wp:posOffset>156210</wp:posOffset>
                </wp:positionV>
                <wp:extent cx="3216275" cy="3017520"/>
                <wp:effectExtent l="0" t="0" r="3175" b="0"/>
                <wp:wrapSquare wrapText="bothSides"/>
                <wp:docPr id="1957718389" name="Group 1957718389"/>
                <wp:cNvGraphicFramePr/>
                <a:graphic xmlns:a="http://schemas.openxmlformats.org/drawingml/2006/main">
                  <a:graphicData uri="http://schemas.microsoft.com/office/word/2010/wordprocessingGroup">
                    <wpg:wgp>
                      <wpg:cNvGrpSpPr/>
                      <wpg:grpSpPr>
                        <a:xfrm>
                          <a:off x="0" y="0"/>
                          <a:ext cx="3216275" cy="3017520"/>
                          <a:chOff x="0" y="0"/>
                          <a:chExt cx="3067615" cy="2700050"/>
                        </a:xfrm>
                      </wpg:grpSpPr>
                      <wps:wsp>
                        <wps:cNvPr id="1957718388" name="Text Box 2"/>
                        <wps:cNvSpPr txBox="1">
                          <a:spLocks noChangeArrowheads="1"/>
                        </wps:cNvSpPr>
                        <wps:spPr bwMode="auto">
                          <a:xfrm>
                            <a:off x="0" y="2277776"/>
                            <a:ext cx="3067615" cy="422274"/>
                          </a:xfrm>
                          <a:prstGeom prst="rect">
                            <a:avLst/>
                          </a:prstGeom>
                          <a:solidFill>
                            <a:srgbClr val="FFFFFF"/>
                          </a:solidFill>
                          <a:ln w="9525">
                            <a:noFill/>
                            <a:miter lim="800000"/>
                            <a:headEnd/>
                            <a:tailEnd/>
                          </a:ln>
                        </wps:spPr>
                        <wps:txbx>
                          <w:txbxContent>
                            <w:p w14:paraId="33321DC3" w14:textId="77777777" w:rsidR="00E51D85" w:rsidRDefault="00E51D85" w:rsidP="00E51D85">
                              <w:pPr>
                                <w:rPr>
                                  <w:rFonts w:cs="Arial"/>
                                  <w:szCs w:val="22"/>
                                </w:rPr>
                              </w:pPr>
                              <w:r>
                                <w:rPr>
                                  <w:rFonts w:cs="Arial"/>
                                  <w:szCs w:val="22"/>
                                </w:rPr>
                                <w:t xml:space="preserve">Image 1: The Demon Core and tungsten carbide </w:t>
                              </w:r>
                            </w:p>
                            <w:p w14:paraId="24AC9CCE" w14:textId="77777777" w:rsidR="00E51D85" w:rsidRDefault="00E51D85" w:rsidP="00E51D85">
                              <w:r>
                                <w:rPr>
                                  <w:rFonts w:cs="Arial"/>
                                  <w:szCs w:val="22"/>
                                </w:rPr>
                                <w:t xml:space="preserve">                blocks</w:t>
                              </w:r>
                            </w:p>
                          </w:txbxContent>
                        </wps:txbx>
                        <wps:bodyPr rot="0" vert="horz" wrap="square" lIns="91440" tIns="45720" rIns="91440" bIns="45720" anchor="t" anchorCtr="0">
                          <a:noAutofit/>
                        </wps:bodyPr>
                      </wps:wsp>
                      <pic:pic xmlns:pic="http://schemas.openxmlformats.org/drawingml/2006/picture">
                        <pic:nvPicPr>
                          <pic:cNvPr id="1957718387" name="Picture 1957718387" descr="A square base of metal blocks, with a smaller square of metal on the top in the centre, a metal ball (the &quot;core&quot;) contained in its centre. A ruler along one side of the base shows it is roughly 10.5 inches (270 mm) square."/>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83489" y="0"/>
                            <a:ext cx="2889250" cy="23107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97923D" id="Group 1957718389" o:spid="_x0000_s1053" style="position:absolute;left:0;text-align:left;margin-left:262.95pt;margin-top:12.3pt;width:253.25pt;height:237.6pt;z-index:251801600;mso-width-relative:margin;mso-height-relative:margin" coordsize="30676,27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">
                <v:shape id="_x0000_s1054" type="#_x0000_t202" style="position:absolute;top:22777;width:30676;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" stroked="f">
                  <v:textbox>
                    <w:txbxContent>
                      <w:p w14:paraId="33321DC3" w14:textId="77777777" w:rsidR="00E51D85" w:rsidRDefault="00E51D85" w:rsidP="00E51D85">
                        <w:pPr>
                          <w:rPr>
                            <w:rFonts w:cs="Arial"/>
                            <w:szCs w:val="22"/>
                          </w:rPr>
                        </w:pPr>
                        <w:r>
                          <w:rPr>
                            <w:rFonts w:cs="Arial"/>
                            <w:szCs w:val="22"/>
                          </w:rPr>
                          <w:t xml:space="preserve">Image 1: The Demon Core and tungsten carbide </w:t>
                        </w:r>
                      </w:p>
                      <w:p w14:paraId="24AC9CCE" w14:textId="77777777" w:rsidR="00E51D85" w:rsidRDefault="00E51D85" w:rsidP="00E51D85">
                        <w:r>
                          <w:rPr>
                            <w:rFonts w:cs="Arial"/>
                            <w:szCs w:val="22"/>
                          </w:rPr>
                          <w:t xml:space="preserve">                blocks</w:t>
                        </w:r>
                      </w:p>
                    </w:txbxContent>
                  </v:textbox>
                </v:shape>
                <v:shape id="Picture 1957718387" o:spid="_x0000_s1055" type="#_x0000_t75" alt="A square base of metal blocks, with a smaller square of metal on the top in the centre, a metal ball (the &quot;core&quot;) contained in its centre. A ruler along one side of the base shows it is roughly 10.5 inches (270 mm) square." style="position:absolute;left:834;width:28893;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">
                  <v:imagedata r:id="rId21" o:title="A square base of metal blocks, with a smaller square of metal on the top in the centre, a metal ball (the &quot;core&quot;) contained in its centre. A ruler along one side of the base shows it is roughly 10.5 inches (270 mm) square"/>
                </v:shape>
                <w10:wrap type="square"/>
              </v:group>
            </w:pict>
          </mc:Fallback>
        </mc:AlternateContent>
      </w:r>
    </w:p>
    <w:p w14:paraId="09564BC8" w14:textId="77777777" w:rsidR="00E51D85" w:rsidRDefault="00E51D85" w:rsidP="00E51D85">
      <w:pPr>
        <w:ind w:right="146"/>
        <w:jc w:val="both"/>
        <w:rPr>
          <w:rFonts w:cs="Arial"/>
          <w:szCs w:val="22"/>
        </w:rPr>
      </w:pPr>
      <w:r>
        <w:rPr>
          <w:rFonts w:cs="Arial"/>
          <w:szCs w:val="22"/>
        </w:rPr>
        <w:t>After World War II ended</w:t>
      </w:r>
      <w:r w:rsidRPr="00F46B83">
        <w:rPr>
          <w:rFonts w:cs="Arial"/>
          <w:szCs w:val="22"/>
        </w:rPr>
        <w:t xml:space="preserve">, </w:t>
      </w:r>
      <w:r>
        <w:rPr>
          <w:rFonts w:cs="Arial"/>
          <w:szCs w:val="22"/>
        </w:rPr>
        <w:t>The Demon Core</w:t>
      </w:r>
      <w:r w:rsidRPr="00F46B83">
        <w:rPr>
          <w:rFonts w:cs="Arial"/>
          <w:szCs w:val="22"/>
        </w:rPr>
        <w:t xml:space="preserve"> was repurposed for testing</w:t>
      </w:r>
      <w:r>
        <w:rPr>
          <w:rFonts w:cs="Arial"/>
          <w:szCs w:val="22"/>
        </w:rPr>
        <w:t xml:space="preserve"> and its purity (meaning the number of fissile nuclei) and design ensured it was “5% below critical” so that it was relatively safe. However, extraneous factors could bring this value to criticality or above.</w:t>
      </w:r>
      <w:r w:rsidRPr="00F46B83">
        <w:rPr>
          <w:rFonts w:cs="Arial"/>
          <w:szCs w:val="22"/>
        </w:rPr>
        <w:t xml:space="preserve"> </w:t>
      </w:r>
      <w:r>
        <w:rPr>
          <w:rFonts w:cs="Arial"/>
          <w:szCs w:val="22"/>
        </w:rPr>
        <w:t>In the first incident such a factor occurred. Physicist Harry Daghlian was performing a series of neutron reflecting experiments, bringing a stack of neutron-reflecting tungsten carbide blocks towards the Core. With the addition of each block, bringing the Core closer and closer to criticality. Geiger Counters in close proximity measured the criticality by the detection of the products of the fission events.</w:t>
      </w:r>
    </w:p>
    <w:p w14:paraId="4EA5F087" w14:textId="77777777" w:rsidR="00E51D85" w:rsidRDefault="00E51D85" w:rsidP="00E51D85">
      <w:pPr>
        <w:ind w:right="146"/>
        <w:jc w:val="both"/>
        <w:rPr>
          <w:rFonts w:cs="Arial"/>
          <w:szCs w:val="22"/>
        </w:rPr>
      </w:pPr>
    </w:p>
    <w:p w14:paraId="4F093FB6" w14:textId="77777777" w:rsidR="00E51D85" w:rsidRDefault="00E51D85" w:rsidP="00E51D85">
      <w:pPr>
        <w:ind w:right="146"/>
        <w:jc w:val="both"/>
      </w:pPr>
      <w:r>
        <w:t xml:space="preserve">While attempting to stack another brick around the assembly, Daghlian accidentally dropped it onto the Core causing it to go well into supercriticality; a self-sustaining critical chain reaction. He quickly moved the block off the assembly, but received a fatal dose </w:t>
      </w:r>
    </w:p>
    <w:p w14:paraId="30DE0CB3" w14:textId="77777777" w:rsidR="00E51D85" w:rsidRDefault="00E51D85" w:rsidP="00E51D85">
      <w:pPr>
        <w:ind w:right="146"/>
        <w:jc w:val="both"/>
      </w:pPr>
      <w:r>
        <w:t>of radiation and died 25 days later.</w:t>
      </w:r>
    </w:p>
    <w:p w14:paraId="5199F1DD" w14:textId="77777777" w:rsidR="00E51D85" w:rsidRDefault="00E51D85" w:rsidP="00E51D85">
      <w:pPr>
        <w:ind w:right="146"/>
        <w:jc w:val="both"/>
      </w:pPr>
    </w:p>
    <w:p w14:paraId="19E08607" w14:textId="77777777" w:rsidR="00E51D85" w:rsidRDefault="00E51D85" w:rsidP="00E51D85">
      <w:pPr>
        <w:ind w:right="146"/>
        <w:jc w:val="both"/>
      </w:pPr>
      <w:r>
        <w:t xml:space="preserve">In the second incident, Physicist Louis Slotin and seven other personnel were in the laboratory conducting another criticality experiment by slowly lowering a beryllium hemisphere shell over the top of the Core, the beryllium also acted as a neutron reflector and increased the criticality as it neared the Core. In what was later referred to as “unapproved protocol”, Slotin was slowly lowering the beryllium shell onto the Core with only a flat-head screwdriver held in his hand. Whilst he had done this maneuver a dozen times prior, on May 21, 1946, Slotin’s hand slipped, and the shell fell onto the assembly. </w:t>
      </w:r>
    </w:p>
    <w:p w14:paraId="55826CBE" w14:textId="77777777" w:rsidR="00E51D85" w:rsidRDefault="00E51D85" w:rsidP="00E51D85">
      <w:pPr>
        <w:ind w:right="146"/>
        <w:jc w:val="both"/>
      </w:pPr>
      <w:r>
        <w:rPr>
          <w:rFonts w:cs="Arial"/>
          <w:b/>
          <w:bCs/>
          <w:noProof/>
        </w:rPr>
        <mc:AlternateContent>
          <mc:Choice Requires="wpg">
            <w:drawing>
              <wp:anchor distT="0" distB="0" distL="114300" distR="114300" simplePos="0" relativeHeight="251802624" behindDoc="0" locked="0" layoutInCell="1" allowOverlap="1" wp14:anchorId="4272BAB5" wp14:editId="467185C0">
                <wp:simplePos x="0" y="0"/>
                <wp:positionH relativeFrom="column">
                  <wp:posOffset>-95717</wp:posOffset>
                </wp:positionH>
                <wp:positionV relativeFrom="paragraph">
                  <wp:posOffset>67497</wp:posOffset>
                </wp:positionV>
                <wp:extent cx="3378200" cy="2748915"/>
                <wp:effectExtent l="0" t="0" r="0" b="0"/>
                <wp:wrapSquare wrapText="bothSides"/>
                <wp:docPr id="1957718392" name="Group 1957718392"/>
                <wp:cNvGraphicFramePr/>
                <a:graphic xmlns:a="http://schemas.openxmlformats.org/drawingml/2006/main">
                  <a:graphicData uri="http://schemas.microsoft.com/office/word/2010/wordprocessingGroup">
                    <wpg:wgp>
                      <wpg:cNvGrpSpPr/>
                      <wpg:grpSpPr>
                        <a:xfrm>
                          <a:off x="0" y="0"/>
                          <a:ext cx="3378200" cy="2748915"/>
                          <a:chOff x="-111476" y="0"/>
                          <a:chExt cx="3379186" cy="2749205"/>
                        </a:xfrm>
                      </wpg:grpSpPr>
                      <pic:pic xmlns:pic="http://schemas.openxmlformats.org/drawingml/2006/picture">
                        <pic:nvPicPr>
                          <pic:cNvPr id="1957718390" name="Picture 1957718390"/>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7710" cy="2606675"/>
                          </a:xfrm>
                          <a:prstGeom prst="rect">
                            <a:avLst/>
                          </a:prstGeom>
                          <a:noFill/>
                          <a:ln>
                            <a:noFill/>
                          </a:ln>
                        </pic:spPr>
                      </pic:pic>
                      <wps:wsp>
                        <wps:cNvPr id="1957718391" name="Text Box 2"/>
                        <wps:cNvSpPr txBox="1">
                          <a:spLocks noChangeArrowheads="1"/>
                        </wps:cNvSpPr>
                        <wps:spPr bwMode="auto">
                          <a:xfrm>
                            <a:off x="-111476" y="2423746"/>
                            <a:ext cx="3379186" cy="325459"/>
                          </a:xfrm>
                          <a:prstGeom prst="rect">
                            <a:avLst/>
                          </a:prstGeom>
                          <a:solidFill>
                            <a:schemeClr val="bg1"/>
                          </a:solidFill>
                          <a:ln w="9525">
                            <a:noFill/>
                            <a:miter lim="800000"/>
                            <a:headEnd/>
                            <a:tailEnd/>
                          </a:ln>
                        </wps:spPr>
                        <wps:txbx>
                          <w:txbxContent>
                            <w:p w14:paraId="0D0851F2" w14:textId="77777777" w:rsidR="00E51D85" w:rsidRPr="001B13CD" w:rsidRDefault="00E51D85" w:rsidP="00E51D85">
                              <w:pPr>
                                <w:rPr>
                                  <w:rFonts w:cs="Arial"/>
                                  <w:szCs w:val="22"/>
                                </w:rPr>
                              </w:pPr>
                              <w:r>
                                <w:rPr>
                                  <w:rFonts w:cs="Arial"/>
                                  <w:szCs w:val="22"/>
                                </w:rPr>
                                <w:t>Image 2: The beryllium shell atop the Demon Core.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72BAB5" id="Group 1957718392" o:spid="_x0000_s1056" style="position:absolute;left:0;text-align:left;margin-left:-7.55pt;margin-top:5.3pt;width:266pt;height:216.45pt;z-index:251802624;mso-width-relative:margin;mso-height-relative:margin" coordorigin="-1114" coordsize="33791,27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">
                <v:shape id="Picture 1957718390" o:spid="_x0000_s1057" type="#_x0000_t75" style="position:absolute;width:32677;height:2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">
                  <v:imagedata r:id="rId23" o:title=""/>
                </v:shape>
                <v:shape id="_x0000_s1058" type="#_x0000_t202" style="position:absolute;left:-1114;top:24237;width:3379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" fillcolor="white [3212]" stroked="f">
                  <v:textbox>
                    <w:txbxContent>
                      <w:p w14:paraId="0D0851F2" w14:textId="77777777" w:rsidR="00E51D85" w:rsidRPr="001B13CD" w:rsidRDefault="00E51D85" w:rsidP="00E51D85">
                        <w:pPr>
                          <w:rPr>
                            <w:rFonts w:cs="Arial"/>
                            <w:szCs w:val="22"/>
                          </w:rPr>
                        </w:pPr>
                        <w:r>
                          <w:rPr>
                            <w:rFonts w:cs="Arial"/>
                            <w:szCs w:val="22"/>
                          </w:rPr>
                          <w:t>Image 2: The beryllium shell atop the Demon Core.</w:t>
                        </w:r>
                      </w:p>
                    </w:txbxContent>
                  </v:textbox>
                </v:shape>
                <w10:wrap type="square"/>
              </v:group>
            </w:pict>
          </mc:Fallback>
        </mc:AlternateContent>
      </w:r>
      <w:r w:rsidRPr="003C7A09">
        <w:t xml:space="preserve">Instantly, there was a flash of blue light and a wave of heat </w:t>
      </w:r>
      <w:r>
        <w:t xml:space="preserve">was felt </w:t>
      </w:r>
      <w:r w:rsidRPr="003C7A09">
        <w:t>across Slotin'</w:t>
      </w:r>
      <w:r>
        <w:t>s skin. He also experienced a sour taste in his mouth and an intense burning sensation in his left hand.</w:t>
      </w:r>
    </w:p>
    <w:p w14:paraId="0792A9B1" w14:textId="77777777" w:rsidR="00E51D85" w:rsidRDefault="00E51D85" w:rsidP="00E51D85">
      <w:pPr>
        <w:ind w:right="146"/>
        <w:jc w:val="both"/>
      </w:pPr>
      <w:r w:rsidRPr="003C7A09">
        <w:t>the core had become supercritical, releasing an i</w:t>
      </w:r>
      <w:r>
        <w:t>mmense</w:t>
      </w:r>
      <w:r w:rsidRPr="003C7A09">
        <w:t xml:space="preserve"> burst of neutron radiation estimated to have lasted about a half second</w:t>
      </w:r>
      <w:r>
        <w:t>.</w:t>
      </w:r>
      <w:r w:rsidRPr="003C7A09">
        <w:t xml:space="preserve"> Slotin quickly twisted his wrist, flipping the top shell to the floor</w:t>
      </w:r>
      <w:r>
        <w:t xml:space="preserve"> </w:t>
      </w:r>
      <w:r w:rsidRPr="003C7A09">
        <w:t>end</w:t>
      </w:r>
      <w:r>
        <w:t>ing</w:t>
      </w:r>
      <w:r w:rsidRPr="003C7A09">
        <w:t xml:space="preserve"> the </w:t>
      </w:r>
      <w:r>
        <w:t>reaction</w:t>
      </w:r>
      <w:r w:rsidRPr="003C7A09">
        <w:t>. The position of Slotin's body over the apparatus also shielded the others from much of the</w:t>
      </w:r>
      <w:r>
        <w:t xml:space="preserve"> fast</w:t>
      </w:r>
      <w:r w:rsidRPr="003C7A09">
        <w:t xml:space="preserve"> neutron radiation, but he received a lethal dose </w:t>
      </w:r>
      <w:r>
        <w:t>of fast neutron and</w:t>
      </w:r>
      <w:r w:rsidRPr="003C7A09">
        <w:t xml:space="preserve"> gamma radiation in under a second and died nine days </w:t>
      </w:r>
      <w:r>
        <w:t>later.</w:t>
      </w:r>
    </w:p>
    <w:p w14:paraId="208497A9" w14:textId="77777777" w:rsidR="00E51D85" w:rsidRDefault="00E51D85" w:rsidP="00E51D85">
      <w:pPr>
        <w:ind w:right="146"/>
      </w:pPr>
    </w:p>
    <w:p w14:paraId="19BAF641" w14:textId="77777777" w:rsidR="00E51D85" w:rsidRDefault="00E51D85" w:rsidP="00E51D85">
      <w:pPr>
        <w:ind w:right="146"/>
        <w:rPr>
          <w:rFonts w:cs="Arial"/>
          <w:szCs w:val="22"/>
        </w:rPr>
      </w:pPr>
      <w:r>
        <w:rPr>
          <w:rFonts w:cs="Arial"/>
          <w:szCs w:val="22"/>
        </w:rPr>
        <w:br w:type="page"/>
      </w:r>
    </w:p>
    <w:p w14:paraId="3485D682" w14:textId="77777777" w:rsidR="00E51D85" w:rsidRDefault="00E51D85" w:rsidP="00E51D85">
      <w:pPr>
        <w:ind w:right="146"/>
        <w:rPr>
          <w:rFonts w:cs="Arial"/>
          <w:szCs w:val="22"/>
        </w:rPr>
      </w:pPr>
    </w:p>
    <w:p w14:paraId="0D830A3A" w14:textId="7133BA33" w:rsidR="00E51D85" w:rsidRPr="00376C6B" w:rsidRDefault="00E51D85" w:rsidP="00E51D85">
      <w:pPr>
        <w:ind w:right="146"/>
        <w:rPr>
          <w:rFonts w:cs="Arial"/>
          <w:bCs/>
          <w:szCs w:val="22"/>
        </w:rPr>
      </w:pPr>
      <w:r w:rsidRPr="00CB2028">
        <w:rPr>
          <w:rFonts w:cs="Arial"/>
          <w:b/>
          <w:szCs w:val="22"/>
        </w:rPr>
        <w:t xml:space="preserve">Question </w:t>
      </w:r>
      <w:r>
        <w:rPr>
          <w:rFonts w:cs="Arial"/>
          <w:b/>
          <w:szCs w:val="22"/>
        </w:rPr>
        <w:t>1</w:t>
      </w:r>
      <w:r w:rsidR="00A61AA1">
        <w:rPr>
          <w:rFonts w:cs="Arial"/>
          <w:b/>
          <w:szCs w:val="22"/>
        </w:rPr>
        <w:t>7</w:t>
      </w:r>
      <w:r>
        <w:rPr>
          <w:rFonts w:cs="Arial"/>
          <w:b/>
          <w:szCs w:val="22"/>
        </w:rPr>
        <w:t xml:space="preserve"> </w:t>
      </w:r>
      <w:r>
        <w:rPr>
          <w:rFonts w:cs="Arial"/>
          <w:bCs/>
          <w:szCs w:val="22"/>
        </w:rPr>
        <w:t>(continued)</w:t>
      </w:r>
    </w:p>
    <w:p w14:paraId="772C141B" w14:textId="77777777" w:rsidR="00E51D85" w:rsidRDefault="00E51D85" w:rsidP="00E51D85">
      <w:pPr>
        <w:ind w:right="146"/>
        <w:rPr>
          <w:rFonts w:cs="Arial"/>
          <w:szCs w:val="22"/>
        </w:rPr>
      </w:pPr>
    </w:p>
    <w:p w14:paraId="710C431F" w14:textId="77777777" w:rsidR="00E51D85" w:rsidRDefault="00E51D85" w:rsidP="00E51D85">
      <w:pPr>
        <w:ind w:right="146"/>
        <w:rPr>
          <w:rFonts w:cs="Arial"/>
          <w:szCs w:val="22"/>
        </w:rPr>
      </w:pPr>
      <w:r>
        <w:rPr>
          <w:rFonts w:cs="Arial"/>
          <w:szCs w:val="22"/>
        </w:rPr>
        <w:t>The image below shows all of the possible interactions a neutron could have within a mass. Scattering refers to moving particles or radiation that are caused to deviate from a straight path due to interaction with other particles.</w:t>
      </w:r>
    </w:p>
    <w:p w14:paraId="7E77EB14" w14:textId="77777777" w:rsidR="00E51D85" w:rsidRDefault="00E51D85" w:rsidP="00E51D85">
      <w:pPr>
        <w:ind w:right="146"/>
        <w:rPr>
          <w:rFonts w:cs="Arial"/>
          <w:szCs w:val="22"/>
        </w:rPr>
      </w:pPr>
      <w:r>
        <w:rPr>
          <w:rFonts w:cs="Arial"/>
          <w:noProof/>
          <w:szCs w:val="22"/>
        </w:rPr>
        <mc:AlternateContent>
          <mc:Choice Requires="wpg">
            <w:drawing>
              <wp:anchor distT="0" distB="0" distL="114300" distR="114300" simplePos="0" relativeHeight="251803648" behindDoc="0" locked="0" layoutInCell="1" allowOverlap="1" wp14:anchorId="0C24E1FB" wp14:editId="7DFE1BBE">
                <wp:simplePos x="0" y="0"/>
                <wp:positionH relativeFrom="column">
                  <wp:posOffset>447546</wp:posOffset>
                </wp:positionH>
                <wp:positionV relativeFrom="paragraph">
                  <wp:posOffset>86995</wp:posOffset>
                </wp:positionV>
                <wp:extent cx="4956393" cy="3369901"/>
                <wp:effectExtent l="0" t="0" r="15875" b="2540"/>
                <wp:wrapNone/>
                <wp:docPr id="27" name="Group 27"/>
                <wp:cNvGraphicFramePr/>
                <a:graphic xmlns:a="http://schemas.openxmlformats.org/drawingml/2006/main">
                  <a:graphicData uri="http://schemas.microsoft.com/office/word/2010/wordprocessingGroup">
                    <wpg:wgp>
                      <wpg:cNvGrpSpPr/>
                      <wpg:grpSpPr>
                        <a:xfrm>
                          <a:off x="0" y="0"/>
                          <a:ext cx="4956393" cy="3369901"/>
                          <a:chOff x="110996" y="0"/>
                          <a:chExt cx="4956393" cy="3369901"/>
                        </a:xfrm>
                      </wpg:grpSpPr>
                      <wpg:grpSp>
                        <wpg:cNvPr id="1957718336" name="Group 33"/>
                        <wpg:cNvGrpSpPr/>
                        <wpg:grpSpPr>
                          <a:xfrm>
                            <a:off x="110996" y="0"/>
                            <a:ext cx="4956393" cy="3369901"/>
                            <a:chOff x="110996" y="0"/>
                            <a:chExt cx="4956393" cy="3369901"/>
                          </a:xfrm>
                        </wpg:grpSpPr>
                        <wps:wsp>
                          <wps:cNvPr id="1957718337" name="Connector: Curved 1957718336"/>
                          <wps:cNvCnPr/>
                          <wps:spPr>
                            <a:xfrm flipH="1">
                              <a:off x="1671725" y="2173803"/>
                              <a:ext cx="249637" cy="158655"/>
                            </a:xfrm>
                            <a:prstGeom prst="curvedConnector3">
                              <a:avLst/>
                            </a:prstGeom>
                          </wps:spPr>
                          <wps:style>
                            <a:lnRef idx="1">
                              <a:schemeClr val="accent1"/>
                            </a:lnRef>
                            <a:fillRef idx="0">
                              <a:schemeClr val="accent1"/>
                            </a:fillRef>
                            <a:effectRef idx="0">
                              <a:schemeClr val="accent1"/>
                            </a:effectRef>
                            <a:fontRef idx="minor">
                              <a:schemeClr val="tx1"/>
                            </a:fontRef>
                          </wps:style>
                          <wps:bodyPr/>
                        </wps:wsp>
                        <wpg:grpSp>
                          <wpg:cNvPr id="1957718338" name="Group 1957718337"/>
                          <wpg:cNvGrpSpPr/>
                          <wpg:grpSpPr>
                            <a:xfrm>
                              <a:off x="110996" y="0"/>
                              <a:ext cx="4956393" cy="3369901"/>
                              <a:chOff x="0" y="0"/>
                              <a:chExt cx="4956393" cy="3369901"/>
                            </a:xfrm>
                          </wpg:grpSpPr>
                          <wpg:grpSp>
                            <wpg:cNvPr id="1957718339" name="Group 1957718338"/>
                            <wpg:cNvGrpSpPr/>
                            <wpg:grpSpPr>
                              <a:xfrm>
                                <a:off x="0" y="0"/>
                                <a:ext cx="4956393" cy="2977217"/>
                                <a:chOff x="0" y="0"/>
                                <a:chExt cx="4956393" cy="2977217"/>
                              </a:xfrm>
                            </wpg:grpSpPr>
                            <wpg:grpSp>
                              <wpg:cNvPr id="1957718340" name="Group 1957718339"/>
                              <wpg:cNvGrpSpPr/>
                              <wpg:grpSpPr>
                                <a:xfrm>
                                  <a:off x="0" y="0"/>
                                  <a:ext cx="4956393" cy="2977217"/>
                                  <a:chOff x="0" y="0"/>
                                  <a:chExt cx="4956393" cy="2977217"/>
                                </a:xfrm>
                              </wpg:grpSpPr>
                              <wpg:grpSp>
                                <wpg:cNvPr id="1957718341" name="Group 1957718340"/>
                                <wpg:cNvGrpSpPr/>
                                <wpg:grpSpPr>
                                  <a:xfrm>
                                    <a:off x="0" y="0"/>
                                    <a:ext cx="4956393" cy="2977217"/>
                                    <a:chOff x="0" y="0"/>
                                    <a:chExt cx="4956393" cy="2977217"/>
                                  </a:xfrm>
                                </wpg:grpSpPr>
                                <wpg:grpSp>
                                  <wpg:cNvPr id="1957718342" name="Group 1957718341"/>
                                  <wpg:cNvGrpSpPr/>
                                  <wpg:grpSpPr>
                                    <a:xfrm>
                                      <a:off x="0" y="0"/>
                                      <a:ext cx="4956393" cy="2977217"/>
                                      <a:chOff x="0" y="0"/>
                                      <a:chExt cx="4956393" cy="2977217"/>
                                    </a:xfrm>
                                  </wpg:grpSpPr>
                                  <wpg:grpSp>
                                    <wpg:cNvPr id="1957718343" name="Group 1957718342"/>
                                    <wpg:cNvGrpSpPr/>
                                    <wpg:grpSpPr>
                                      <a:xfrm>
                                        <a:off x="0" y="0"/>
                                        <a:ext cx="4956393" cy="2977217"/>
                                        <a:chOff x="0" y="0"/>
                                        <a:chExt cx="4956393" cy="2977217"/>
                                      </a:xfrm>
                                    </wpg:grpSpPr>
                                    <wpg:grpSp>
                                      <wpg:cNvPr id="1957718344" name="Group 1957718343"/>
                                      <wpg:cNvGrpSpPr/>
                                      <wpg:grpSpPr>
                                        <a:xfrm>
                                          <a:off x="0" y="0"/>
                                          <a:ext cx="4956393" cy="2977217"/>
                                          <a:chOff x="0" y="0"/>
                                          <a:chExt cx="4956393" cy="2977217"/>
                                        </a:xfrm>
                                      </wpg:grpSpPr>
                                      <wpg:grpSp>
                                        <wpg:cNvPr id="1957718345" name="Group 1957718344"/>
                                        <wpg:cNvGrpSpPr/>
                                        <wpg:grpSpPr>
                                          <a:xfrm>
                                            <a:off x="0" y="0"/>
                                            <a:ext cx="4956393" cy="2977217"/>
                                            <a:chOff x="0" y="0"/>
                                            <a:chExt cx="4956393" cy="2977217"/>
                                          </a:xfrm>
                                        </wpg:grpSpPr>
                                        <wpg:grpSp>
                                          <wpg:cNvPr id="1957718346" name="Group 1957718345"/>
                                          <wpg:cNvGrpSpPr/>
                                          <wpg:grpSpPr>
                                            <a:xfrm>
                                              <a:off x="0" y="0"/>
                                              <a:ext cx="4956393" cy="2977217"/>
                                              <a:chOff x="0" y="0"/>
                                              <a:chExt cx="4956393" cy="2977217"/>
                                            </a:xfrm>
                                          </wpg:grpSpPr>
                                          <wps:wsp>
                                            <wps:cNvPr id="1957718347" name="Text Box 2"/>
                                            <wps:cNvSpPr txBox="1">
                                              <a:spLocks noChangeArrowheads="1"/>
                                            </wps:cNvSpPr>
                                            <wps:spPr bwMode="auto">
                                              <a:xfrm>
                                                <a:off x="1975646" y="595704"/>
                                                <a:ext cx="840068" cy="385395"/>
                                              </a:xfrm>
                                              <a:prstGeom prst="rect">
                                                <a:avLst/>
                                              </a:prstGeom>
                                              <a:noFill/>
                                              <a:ln w="9525">
                                                <a:noFill/>
                                                <a:miter lim="800000"/>
                                                <a:headEnd/>
                                                <a:tailEnd/>
                                              </a:ln>
                                            </wps:spPr>
                                            <wps:txbx>
                                              <w:txbxContent>
                                                <w:p w14:paraId="133C72DB" w14:textId="77777777" w:rsidR="00E51D85" w:rsidRDefault="00E51D85" w:rsidP="00E51D85">
                                                  <w:pPr>
                                                    <w:rPr>
                                                      <w:sz w:val="16"/>
                                                      <w:szCs w:val="18"/>
                                                      <w:lang w:val="en-GB"/>
                                                    </w:rPr>
                                                  </w:pPr>
                                                  <w:r>
                                                    <w:rPr>
                                                      <w:sz w:val="16"/>
                                                      <w:szCs w:val="18"/>
                                                      <w:lang w:val="en-GB"/>
                                                    </w:rPr>
                                                    <w:t xml:space="preserve">6. Nucleon  </w:t>
                                                  </w:r>
                                                </w:p>
                                                <w:p w14:paraId="110EE90B" w14:textId="77777777" w:rsidR="00E51D85" w:rsidRPr="00B45113" w:rsidRDefault="00E51D85" w:rsidP="00E51D85">
                                                  <w:pPr>
                                                    <w:rPr>
                                                      <w:sz w:val="16"/>
                                                      <w:szCs w:val="18"/>
                                                      <w:lang w:val="en-GB"/>
                                                    </w:rPr>
                                                  </w:pPr>
                                                  <w:r>
                                                    <w:rPr>
                                                      <w:sz w:val="16"/>
                                                      <w:szCs w:val="18"/>
                                                      <w:lang w:val="en-GB"/>
                                                    </w:rPr>
                                                    <w:t xml:space="preserve">    scattering</w:t>
                                                  </w:r>
                                                </w:p>
                                              </w:txbxContent>
                                            </wps:txbx>
                                            <wps:bodyPr rot="0" vert="horz" wrap="square" lIns="91440" tIns="45720" rIns="91440" bIns="45720" anchor="t" anchorCtr="0">
                                              <a:noAutofit/>
                                            </wps:bodyPr>
                                          </wps:wsp>
                                          <wpg:grpSp>
                                            <wpg:cNvPr id="1957718348" name="Group 1957718347"/>
                                            <wpg:cNvGrpSpPr/>
                                            <wpg:grpSpPr>
                                              <a:xfrm>
                                                <a:off x="0" y="0"/>
                                                <a:ext cx="4956393" cy="2977217"/>
                                                <a:chOff x="0" y="0"/>
                                                <a:chExt cx="4956393" cy="2977217"/>
                                              </a:xfrm>
                                            </wpg:grpSpPr>
                                            <wpg:grpSp>
                                              <wpg:cNvPr id="1957718349" name="Group 1957718348"/>
                                              <wpg:cNvGrpSpPr/>
                                              <wpg:grpSpPr>
                                                <a:xfrm>
                                                  <a:off x="0" y="0"/>
                                                  <a:ext cx="4956393" cy="2977217"/>
                                                  <a:chOff x="0" y="0"/>
                                                  <a:chExt cx="4956393" cy="2977217"/>
                                                </a:xfrm>
                                              </wpg:grpSpPr>
                                              <wpg:grpSp>
                                                <wpg:cNvPr id="1957718350" name="Group 1957718349"/>
                                                <wpg:cNvGrpSpPr/>
                                                <wpg:grpSpPr>
                                                  <a:xfrm>
                                                    <a:off x="0" y="0"/>
                                                    <a:ext cx="4956393" cy="2977217"/>
                                                    <a:chOff x="0" y="0"/>
                                                    <a:chExt cx="4956393" cy="2977217"/>
                                                  </a:xfrm>
                                                </wpg:grpSpPr>
                                                <wpg:grpSp>
                                                  <wpg:cNvPr id="1957718351" name="Group 1957718350"/>
                                                  <wpg:cNvGrpSpPr/>
                                                  <wpg:grpSpPr>
                                                    <a:xfrm>
                                                      <a:off x="0" y="0"/>
                                                      <a:ext cx="4956393" cy="2977217"/>
                                                      <a:chOff x="0" y="0"/>
                                                      <a:chExt cx="4956393" cy="2977217"/>
                                                    </a:xfrm>
                                                  </wpg:grpSpPr>
                                                  <wpg:grpSp>
                                                    <wpg:cNvPr id="1957718352" name="Group 1957718351"/>
                                                    <wpg:cNvGrpSpPr/>
                                                    <wpg:grpSpPr>
                                                      <a:xfrm>
                                                        <a:off x="0" y="0"/>
                                                        <a:ext cx="4956393" cy="2977217"/>
                                                        <a:chOff x="0" y="0"/>
                                                        <a:chExt cx="4956393" cy="2977217"/>
                                                      </a:xfrm>
                                                    </wpg:grpSpPr>
                                                    <wpg:grpSp>
                                                      <wpg:cNvPr id="1957718353" name="Group 1957718352"/>
                                                      <wpg:cNvGrpSpPr/>
                                                      <wpg:grpSpPr>
                                                        <a:xfrm>
                                                          <a:off x="0" y="0"/>
                                                          <a:ext cx="4956393" cy="2977217"/>
                                                          <a:chOff x="0" y="0"/>
                                                          <a:chExt cx="4956393" cy="2977217"/>
                                                        </a:xfrm>
                                                      </wpg:grpSpPr>
                                                      <wpg:grpSp>
                                                        <wpg:cNvPr id="1957718354" name="Group 1957718353"/>
                                                        <wpg:cNvGrpSpPr/>
                                                        <wpg:grpSpPr>
                                                          <a:xfrm>
                                                            <a:off x="0" y="0"/>
                                                            <a:ext cx="4956393" cy="2977217"/>
                                                            <a:chOff x="0" y="0"/>
                                                            <a:chExt cx="4956393" cy="2977217"/>
                                                          </a:xfrm>
                                                        </wpg:grpSpPr>
                                                        <wpg:grpSp>
                                                          <wpg:cNvPr id="1957718355" name="Group 1957718354"/>
                                                          <wpg:cNvGrpSpPr/>
                                                          <wpg:grpSpPr>
                                                            <a:xfrm>
                                                              <a:off x="0" y="0"/>
                                                              <a:ext cx="4956393" cy="2977217"/>
                                                              <a:chOff x="0" y="0"/>
                                                              <a:chExt cx="4956393" cy="2977217"/>
                                                            </a:xfrm>
                                                          </wpg:grpSpPr>
                                                          <wpg:grpSp>
                                                            <wpg:cNvPr id="1957718356" name="Group 1957718355"/>
                                                            <wpg:cNvGrpSpPr/>
                                                            <wpg:grpSpPr>
                                                              <a:xfrm>
                                                                <a:off x="0" y="0"/>
                                                                <a:ext cx="4956393" cy="2977217"/>
                                                                <a:chOff x="0" y="0"/>
                                                                <a:chExt cx="4956393" cy="2977217"/>
                                                              </a:xfrm>
                                                            </wpg:grpSpPr>
                                                            <wpg:grpSp>
                                                              <wpg:cNvPr id="1957718357" name="Group 1957718356"/>
                                                              <wpg:cNvGrpSpPr/>
                                                              <wpg:grpSpPr>
                                                                <a:xfrm>
                                                                  <a:off x="0" y="0"/>
                                                                  <a:ext cx="4956393" cy="2977217"/>
                                                                  <a:chOff x="0" y="0"/>
                                                                  <a:chExt cx="4956393" cy="2977217"/>
                                                                </a:xfrm>
                                                              </wpg:grpSpPr>
                                                              <wpg:grpSp>
                                                                <wpg:cNvPr id="1957718358" name="Group 1957718357"/>
                                                                <wpg:cNvGrpSpPr/>
                                                                <wpg:grpSpPr>
                                                                  <a:xfrm>
                                                                    <a:off x="0" y="0"/>
                                                                    <a:ext cx="4956393" cy="2977217"/>
                                                                    <a:chOff x="0" y="0"/>
                                                                    <a:chExt cx="4956393" cy="2977217"/>
                                                                  </a:xfrm>
                                                                </wpg:grpSpPr>
                                                                <wpg:grpSp>
                                                                  <wpg:cNvPr id="1957718359" name="Group 1957718358"/>
                                                                  <wpg:cNvGrpSpPr/>
                                                                  <wpg:grpSpPr>
                                                                    <a:xfrm>
                                                                      <a:off x="99286" y="0"/>
                                                                      <a:ext cx="4857107" cy="2977217"/>
                                                                      <a:chOff x="0" y="0"/>
                                                                      <a:chExt cx="4857107" cy="2977217"/>
                                                                    </a:xfrm>
                                                                  </wpg:grpSpPr>
                                                                  <wpg:grpSp>
                                                                    <wpg:cNvPr id="1957718360" name="Group 1957718359"/>
                                                                    <wpg:cNvGrpSpPr/>
                                                                    <wpg:grpSpPr>
                                                                      <a:xfrm>
                                                                        <a:off x="696140" y="0"/>
                                                                        <a:ext cx="4160967" cy="2977217"/>
                                                                        <a:chOff x="0" y="0"/>
                                                                        <a:chExt cx="4160967" cy="2977217"/>
                                                                      </a:xfrm>
                                                                    </wpg:grpSpPr>
                                                                    <wpg:grpSp>
                                                                      <wpg:cNvPr id="1957718361" name="Group 1957718360"/>
                                                                      <wpg:cNvGrpSpPr/>
                                                                      <wpg:grpSpPr>
                                                                        <a:xfrm>
                                                                          <a:off x="0" y="0"/>
                                                                          <a:ext cx="4160967" cy="2977217"/>
                                                                          <a:chOff x="0" y="0"/>
                                                                          <a:chExt cx="4160967" cy="2977217"/>
                                                                        </a:xfrm>
                                                                      </wpg:grpSpPr>
                                                                      <wpg:grpSp>
                                                                        <wpg:cNvPr id="1957718363" name="Group 1957718361"/>
                                                                        <wpg:cNvGrpSpPr/>
                                                                        <wpg:grpSpPr>
                                                                          <a:xfrm>
                                                                            <a:off x="0" y="0"/>
                                                                            <a:ext cx="4160967" cy="2977217"/>
                                                                            <a:chOff x="0" y="0"/>
                                                                            <a:chExt cx="4160967" cy="2977217"/>
                                                                          </a:xfrm>
                                                                        </wpg:grpSpPr>
                                                                        <wpg:grpSp>
                                                                          <wpg:cNvPr id="1957718364" name="Group 1957718363"/>
                                                                          <wpg:cNvGrpSpPr/>
                                                                          <wpg:grpSpPr>
                                                                            <a:xfrm>
                                                                              <a:off x="0" y="0"/>
                                                                              <a:ext cx="3531924" cy="2977217"/>
                                                                              <a:chOff x="0" y="0"/>
                                                                              <a:chExt cx="3531924" cy="2977217"/>
                                                                            </a:xfrm>
                                                                          </wpg:grpSpPr>
                                                                          <wps:wsp>
                                                                            <wps:cNvPr id="1957718365" name="Oval 1957718364"/>
                                                                            <wps:cNvSpPr/>
                                                                            <wps:spPr>
                                                                              <a:xfrm>
                                                                                <a:off x="0" y="0"/>
                                                                                <a:ext cx="3531924" cy="2977217"/>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18366" name="Text Box 2"/>
                                                                            <wps:cNvSpPr txBox="1">
                                                                              <a:spLocks noChangeArrowheads="1"/>
                                                                            </wps:cNvSpPr>
                                                                            <wps:spPr bwMode="auto">
                                                                              <a:xfrm>
                                                                                <a:off x="1390961" y="1566692"/>
                                                                                <a:ext cx="840728" cy="234017"/>
                                                                              </a:xfrm>
                                                                              <a:prstGeom prst="rect">
                                                                                <a:avLst/>
                                                                              </a:prstGeom>
                                                                              <a:solidFill>
                                                                                <a:srgbClr val="FFFFFF"/>
                                                                              </a:solidFill>
                                                                              <a:ln w="9525">
                                                                                <a:noFill/>
                                                                                <a:miter lim="800000"/>
                                                                                <a:headEnd/>
                                                                                <a:tailEnd/>
                                                                              </a:ln>
                                                                            </wps:spPr>
                                                                            <wps:txbx>
                                                                              <w:txbxContent>
                                                                                <w:p w14:paraId="040F084B" w14:textId="77777777" w:rsidR="00E51D85" w:rsidRPr="00B45113" w:rsidRDefault="00E51D85" w:rsidP="00E51D85">
                                                                                  <w:pPr>
                                                                                    <w:rPr>
                                                                                      <w:sz w:val="16"/>
                                                                                      <w:szCs w:val="18"/>
                                                                                      <w:lang w:val="en-GB"/>
                                                                                    </w:rPr>
                                                                                  </w:pPr>
                                                                                  <w:r>
                                                                                    <w:rPr>
                                                                                      <w:sz w:val="16"/>
                                                                                      <w:szCs w:val="18"/>
                                                                                      <w:lang w:val="en-GB"/>
                                                                                    </w:rPr>
                                                                                    <w:t>Free neutron</w:t>
                                                                                  </w:r>
                                                                                </w:p>
                                                                              </w:txbxContent>
                                                                            </wps:txbx>
                                                                            <wps:bodyPr rot="0" vert="horz" wrap="square" lIns="91440" tIns="45720" rIns="91440" bIns="45720" anchor="t" anchorCtr="0">
                                                                              <a:noAutofit/>
                                                                            </wps:bodyPr>
                                                                          </wps:wsp>
                                                                          <wps:wsp>
                                                                            <wps:cNvPr id="1957718367" name="Oval 1957718366"/>
                                                                            <wps:cNvSpPr/>
                                                                            <wps:spPr>
                                                                              <a:xfrm>
                                                                                <a:off x="1721574" y="1471379"/>
                                                                                <a:ext cx="65527" cy="59570"/>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7718376" name="Rectangle 1957718367"/>
                                                                          <wps:cNvSpPr/>
                                                                          <wps:spPr>
                                                                            <a:xfrm>
                                                                              <a:off x="3630794" y="110204"/>
                                                                              <a:ext cx="530173" cy="286531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7718377" name="Text Box 2"/>
                                                                        <wps:cNvSpPr txBox="1">
                                                                          <a:spLocks noChangeArrowheads="1"/>
                                                                        </wps:cNvSpPr>
                                                                        <wps:spPr bwMode="auto">
                                                                          <a:xfrm rot="16200000">
                                                                            <a:off x="3493371" y="716178"/>
                                                                            <a:ext cx="840638" cy="233991"/>
                                                                          </a:xfrm>
                                                                          <a:prstGeom prst="rect">
                                                                            <a:avLst/>
                                                                          </a:prstGeom>
                                                                          <a:solidFill>
                                                                            <a:srgbClr val="FFFFFF"/>
                                                                          </a:solidFill>
                                                                          <a:ln w="9525">
                                                                            <a:noFill/>
                                                                            <a:miter lim="800000"/>
                                                                            <a:headEnd/>
                                                                            <a:tailEnd/>
                                                                          </a:ln>
                                                                        </wps:spPr>
                                                                        <wps:txbx>
                                                                          <w:txbxContent>
                                                                            <w:p w14:paraId="4FBDC8B0" w14:textId="77777777" w:rsidR="00E51D85" w:rsidRPr="00B45113" w:rsidRDefault="00E51D85" w:rsidP="00E51D85">
                                                                              <w:pPr>
                                                                                <w:rPr>
                                                                                  <w:sz w:val="16"/>
                                                                                  <w:szCs w:val="18"/>
                                                                                  <w:lang w:val="en-GB"/>
                                                                                </w:rPr>
                                                                              </w:pPr>
                                                                              <w:r>
                                                                                <w:rPr>
                                                                                  <w:sz w:val="16"/>
                                                                                  <w:szCs w:val="18"/>
                                                                                  <w:lang w:val="en-GB"/>
                                                                                </w:rPr>
                                                                                <w:t>Reflector</w:t>
                                                                              </w:r>
                                                                            </w:p>
                                                                          </w:txbxContent>
                                                                        </wps:txbx>
                                                                        <wps:bodyPr rot="0" vert="horz" wrap="square" lIns="91440" tIns="45720" rIns="91440" bIns="45720" anchor="t" anchorCtr="0">
                                                                          <a:noAutofit/>
                                                                        </wps:bodyPr>
                                                                      </wps:wsp>
                                                                    </wpg:grpSp>
                                                                    <wps:wsp>
                                                                      <wps:cNvPr id="1957718378" name="Straight Arrow Connector 1957718377"/>
                                                                      <wps:cNvCnPr/>
                                                                      <wps:spPr>
                                                                        <a:xfrm>
                                                                          <a:off x="1845796" y="1509270"/>
                                                                          <a:ext cx="1923979" cy="1864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7718379" name="Text Box 2"/>
                                                                      <wps:cNvSpPr txBox="1">
                                                                        <a:spLocks noChangeArrowheads="1"/>
                                                                      </wps:cNvSpPr>
                                                                      <wps:spPr bwMode="auto">
                                                                        <a:xfrm rot="303422">
                                                                          <a:off x="2321692" y="1354957"/>
                                                                          <a:ext cx="840105" cy="233680"/>
                                                                        </a:xfrm>
                                                                        <a:prstGeom prst="rect">
                                                                          <a:avLst/>
                                                                        </a:prstGeom>
                                                                        <a:noFill/>
                                                                        <a:ln w="9525">
                                                                          <a:noFill/>
                                                                          <a:miter lim="800000"/>
                                                                          <a:headEnd/>
                                                                          <a:tailEnd/>
                                                                        </a:ln>
                                                                      </wps:spPr>
                                                                      <wps:txbx>
                                                                        <w:txbxContent>
                                                                          <w:p w14:paraId="3EC8DE8E" w14:textId="77777777" w:rsidR="00E51D85" w:rsidRPr="00B45113" w:rsidRDefault="00E51D85" w:rsidP="00E51D85">
                                                                            <w:pPr>
                                                                              <w:rPr>
                                                                                <w:sz w:val="16"/>
                                                                                <w:szCs w:val="18"/>
                                                                                <w:lang w:val="en-GB"/>
                                                                              </w:rPr>
                                                                            </w:pPr>
                                                                            <w:r>
                                                                              <w:rPr>
                                                                                <w:sz w:val="16"/>
                                                                                <w:szCs w:val="18"/>
                                                                                <w:lang w:val="en-GB"/>
                                                                              </w:rPr>
                                                                              <w:t>Scattering</w:t>
                                                                            </w:r>
                                                                          </w:p>
                                                                        </w:txbxContent>
                                                                      </wps:txbx>
                                                                      <wps:bodyPr rot="0" vert="horz" wrap="square" lIns="91440" tIns="45720" rIns="91440" bIns="45720" anchor="t" anchorCtr="0">
                                                                        <a:noAutofit/>
                                                                      </wps:bodyPr>
                                                                    </wps:wsp>
                                                                  </wpg:grpSp>
                                                                  <wps:wsp>
                                                                    <wps:cNvPr id="1957718380" name="Straight Arrow Connector 1957718379"/>
                                                                    <wps:cNvCnPr/>
                                                                    <wps:spPr>
                                                                      <a:xfrm flipH="1" flipV="1">
                                                                        <a:off x="0" y="1155110"/>
                                                                        <a:ext cx="2323474" cy="3154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7718381" name="Text Box 2"/>
                                                                    <wps:cNvSpPr txBox="1">
                                                                      <a:spLocks noChangeArrowheads="1"/>
                                                                    </wps:cNvSpPr>
                                                                    <wps:spPr bwMode="auto">
                                                                      <a:xfrm rot="360588">
                                                                        <a:off x="95691" y="1098232"/>
                                                                        <a:ext cx="2253879" cy="381062"/>
                                                                      </a:xfrm>
                                                                      <a:prstGeom prst="rect">
                                                                        <a:avLst/>
                                                                      </a:prstGeom>
                                                                      <a:noFill/>
                                                                      <a:ln w="9525">
                                                                        <a:noFill/>
                                                                        <a:miter lim="800000"/>
                                                                        <a:headEnd/>
                                                                        <a:tailEnd/>
                                                                      </a:ln>
                                                                    </wps:spPr>
                                                                    <wps:txbx>
                                                                      <w:txbxContent>
                                                                        <w:p w14:paraId="3B0EC687" w14:textId="77777777" w:rsidR="00E51D85" w:rsidRPr="00B45113" w:rsidRDefault="00E51D85" w:rsidP="00E51D85">
                                                                          <w:pPr>
                                                                            <w:rPr>
                                                                              <w:sz w:val="16"/>
                                                                              <w:szCs w:val="18"/>
                                                                              <w:lang w:val="en-GB"/>
                                                                            </w:rPr>
                                                                          </w:pPr>
                                                                          <w:r>
                                                                            <w:rPr>
                                                                              <w:sz w:val="16"/>
                                                                              <w:szCs w:val="18"/>
                                                                              <w:lang w:val="en-GB"/>
                                                                            </w:rPr>
                                                                            <w:t xml:space="preserve"> 1. Escape                     2. Scattering</w:t>
                                                                          </w:r>
                                                                        </w:p>
                                                                      </w:txbxContent>
                                                                    </wps:txbx>
                                                                    <wps:bodyPr rot="0" vert="horz" wrap="square" lIns="91440" tIns="45720" rIns="91440" bIns="45720" anchor="t" anchorCtr="0">
                                                                      <a:noAutofit/>
                                                                    </wps:bodyPr>
                                                                  </wps:wsp>
                                                                </wpg:grpSp>
                                                                <wps:wsp>
                                                                  <wps:cNvPr id="1957718382" name="Oval 1957718381"/>
                                                                  <wps:cNvSpPr/>
                                                                  <wps:spPr>
                                                                    <a:xfrm>
                                                                      <a:off x="0" y="1114956"/>
                                                                      <a:ext cx="65519"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7718383" name="Straight Arrow Connector 1957718382"/>
                                                                <wps:cNvCnPr/>
                                                                <wps:spPr>
                                                                  <a:xfrm flipH="1">
                                                                    <a:off x="3277591" y="1825400"/>
                                                                    <a:ext cx="1227131" cy="1461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7718384" name="Oval 1957718383"/>
                                                                <wps:cNvSpPr/>
                                                                <wps:spPr>
                                                                  <a:xfrm>
                                                                    <a:off x="3191901" y="1947774"/>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7718385" name="Text Box 2"/>
                                                              <wps:cNvSpPr txBox="1">
                                                                <a:spLocks noChangeArrowheads="1"/>
                                                              </wps:cNvSpPr>
                                                              <wps:spPr bwMode="auto">
                                                                <a:xfrm rot="21208369">
                                                                  <a:off x="3412853" y="1732275"/>
                                                                  <a:ext cx="840068" cy="233654"/>
                                                                </a:xfrm>
                                                                <a:prstGeom prst="rect">
                                                                  <a:avLst/>
                                                                </a:prstGeom>
                                                                <a:noFill/>
                                                                <a:ln w="9525">
                                                                  <a:noFill/>
                                                                  <a:miter lim="800000"/>
                                                                  <a:headEnd/>
                                                                  <a:tailEnd/>
                                                                </a:ln>
                                                              </wps:spPr>
                                                              <wps:txbx>
                                                                <w:txbxContent>
                                                                  <w:p w14:paraId="40E2F3D2" w14:textId="77777777" w:rsidR="00E51D85" w:rsidRPr="00B45113" w:rsidRDefault="00E51D85" w:rsidP="00E51D85">
                                                                    <w:pPr>
                                                                      <w:rPr>
                                                                        <w:sz w:val="16"/>
                                                                        <w:szCs w:val="18"/>
                                                                        <w:lang w:val="en-GB"/>
                                                                      </w:rPr>
                                                                    </w:pPr>
                                                                    <w:r>
                                                                      <w:rPr>
                                                                        <w:sz w:val="16"/>
                                                                        <w:szCs w:val="18"/>
                                                                        <w:lang w:val="en-GB"/>
                                                                      </w:rPr>
                                                                      <w:t>4. Reflection</w:t>
                                                                    </w:r>
                                                                  </w:p>
                                                                </w:txbxContent>
                                                              </wps:txbx>
                                                              <wps:bodyPr rot="0" vert="horz" wrap="square" lIns="91440" tIns="45720" rIns="91440" bIns="45720" anchor="t" anchorCtr="0">
                                                                <a:noAutofit/>
                                                              </wps:bodyPr>
                                                            </wps:wsp>
                                                          </wpg:grpSp>
                                                          <wps:wsp>
                                                            <wps:cNvPr id="1957718386" name="Straight Arrow Connector 1957718385"/>
                                                            <wps:cNvCnPr/>
                                                            <wps:spPr>
                                                              <a:xfrm flipV="1">
                                                                <a:off x="2620826" y="850522"/>
                                                                <a:ext cx="570935" cy="5953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7718393" name="Oval 1957718386"/>
                                                          <wps:cNvSpPr/>
                                                          <wps:spPr>
                                                            <a:xfrm>
                                                              <a:off x="3187987" y="633046"/>
                                                              <a:ext cx="65524" cy="59563"/>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57718394" name="Group 1957718393"/>
                                                          <wpg:cNvGrpSpPr/>
                                                          <wpg:grpSpPr>
                                                            <a:xfrm>
                                                              <a:off x="3107305" y="585464"/>
                                                              <a:ext cx="282746" cy="247822"/>
                                                              <a:chOff x="0" y="0"/>
                                                              <a:chExt cx="282746" cy="247822"/>
                                                            </a:xfrm>
                                                          </wpg:grpSpPr>
                                                          <wpg:grpSp>
                                                            <wpg:cNvPr id="1957718395" name="Group 1957718394"/>
                                                            <wpg:cNvGrpSpPr/>
                                                            <wpg:grpSpPr>
                                                              <a:xfrm>
                                                                <a:off x="20688" y="0"/>
                                                                <a:ext cx="262058" cy="233341"/>
                                                                <a:chOff x="0" y="0"/>
                                                                <a:chExt cx="262058" cy="233341"/>
                                                              </a:xfrm>
                                                            </wpg:grpSpPr>
                                                            <wps:wsp>
                                                              <wps:cNvPr id="1957718396" name="Oval 1957718395"/>
                                                              <wps:cNvSpPr/>
                                                              <wps:spPr>
                                                                <a:xfrm>
                                                                  <a:off x="111714" y="105508"/>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18397" name="Oval 1957718396"/>
                                                              <wps:cNvSpPr/>
                                                              <wps:spPr>
                                                                <a:xfrm>
                                                                  <a:off x="190328" y="173778"/>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18398" name="Oval 1957718397"/>
                                                              <wps:cNvSpPr/>
                                                              <wps:spPr>
                                                                <a:xfrm>
                                                                  <a:off x="190328" y="51720"/>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718399" name="Oval 1957718398"/>
                                                              <wps:cNvSpPr/>
                                                              <wps:spPr>
                                                                <a:xfrm>
                                                                  <a:off x="0" y="39307"/>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Oval 1957718399"/>
                                                              <wps:cNvSpPr/>
                                                              <wps:spPr>
                                                                <a:xfrm>
                                                                  <a:off x="103439" y="0"/>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Oval 179"/>
                                                              <wps:cNvSpPr/>
                                                              <wps:spPr>
                                                                <a:xfrm>
                                                                  <a:off x="45513" y="122058"/>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Oval 180"/>
                                                              <wps:cNvSpPr/>
                                                              <wps:spPr>
                                                                <a:xfrm>
                                                                  <a:off x="196534" y="109646"/>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2" name="Oval 181"/>
                                                            <wps:cNvSpPr/>
                                                            <wps:spPr>
                                                              <a:xfrm>
                                                                <a:off x="144815" y="163434"/>
                                                                <a:ext cx="65524" cy="59563"/>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Oval 182"/>
                                                            <wps:cNvSpPr/>
                                                            <wps:spPr>
                                                              <a:xfrm>
                                                                <a:off x="157228" y="37238"/>
                                                                <a:ext cx="65524" cy="59563"/>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Oval 183"/>
                                                            <wps:cNvSpPr/>
                                                            <wps:spPr>
                                                              <a:xfrm>
                                                                <a:off x="68270" y="188259"/>
                                                                <a:ext cx="65524" cy="59563"/>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Oval 184"/>
                                                            <wps:cNvSpPr/>
                                                            <wps:spPr>
                                                              <a:xfrm>
                                                                <a:off x="0" y="130333"/>
                                                                <a:ext cx="65524" cy="59563"/>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6" name="Straight Arrow Connector 185"/>
                                                        <wps:cNvCnPr/>
                                                        <wps:spPr>
                                                          <a:xfrm flipH="1" flipV="1">
                                                            <a:off x="1972026" y="645056"/>
                                                            <a:ext cx="518454" cy="778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Oval 186"/>
                                                        <wps:cNvSpPr/>
                                                        <wps:spPr>
                                                          <a:xfrm>
                                                            <a:off x="1884338" y="525631"/>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Oval 187"/>
                                                        <wps:cNvSpPr/>
                                                        <wps:spPr>
                                                          <a:xfrm>
                                                            <a:off x="2098558" y="424472"/>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Arc 188"/>
                                                        <wps:cNvSpPr/>
                                                        <wps:spPr>
                                                          <a:xfrm rot="10527270">
                                                            <a:off x="1821003" y="359895"/>
                                                            <a:ext cx="184467" cy="297528"/>
                                                          </a:xfrm>
                                                          <a:prstGeom prst="arc">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Arc 189"/>
                                                        <wps:cNvSpPr/>
                                                        <wps:spPr>
                                                          <a:xfrm>
                                                            <a:off x="1874421" y="448274"/>
                                                            <a:ext cx="184467" cy="297528"/>
                                                          </a:xfrm>
                                                          <a:prstGeom prst="arc">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Arc 190"/>
                                                        <wps:cNvSpPr/>
                                                        <wps:spPr>
                                                          <a:xfrm>
                                                            <a:off x="1914091" y="432406"/>
                                                            <a:ext cx="184467" cy="297528"/>
                                                          </a:xfrm>
                                                          <a:prstGeom prst="arc">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2" name="Arc 191"/>
                                                      <wps:cNvSpPr/>
                                                      <wps:spPr>
                                                        <a:xfrm rot="10527270">
                                                          <a:off x="1787146" y="386785"/>
                                                          <a:ext cx="184459" cy="297494"/>
                                                        </a:xfrm>
                                                        <a:prstGeom prst="arc">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Arc 192"/>
                                                      <wps:cNvSpPr/>
                                                      <wps:spPr>
                                                        <a:xfrm rot="10527270">
                                                          <a:off x="1755410" y="402654"/>
                                                          <a:ext cx="184459" cy="297494"/>
                                                        </a:xfrm>
                                                        <a:prstGeom prst="arc">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Arc 193"/>
                                                      <wps:cNvSpPr/>
                                                      <wps:spPr>
                                                        <a:xfrm>
                                                          <a:off x="1836734" y="469592"/>
                                                          <a:ext cx="184459" cy="297494"/>
                                                        </a:xfrm>
                                                        <a:prstGeom prst="arc">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 name="Oval 194"/>
                                                    <wps:cNvSpPr/>
                                                    <wps:spPr>
                                                      <a:xfrm>
                                                        <a:off x="1598712" y="1991448"/>
                                                        <a:ext cx="65405" cy="59055"/>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5"/>
                                                    <wps:cNvSpPr/>
                                                    <wps:spPr>
                                                      <a:xfrm>
                                                        <a:off x="1993481" y="2218589"/>
                                                        <a:ext cx="65405" cy="59055"/>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6"/>
                                                    <wps:cNvSpPr/>
                                                    <wps:spPr>
                                                      <a:xfrm>
                                                        <a:off x="1535237" y="1988373"/>
                                                        <a:ext cx="65405" cy="59055"/>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Oval 197"/>
                                                    <wps:cNvSpPr/>
                                                    <wps:spPr>
                                                      <a:xfrm>
                                                        <a:off x="1590778" y="1929313"/>
                                                        <a:ext cx="65405" cy="59055"/>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Oval 198"/>
                                                    <wps:cNvSpPr/>
                                                    <wps:spPr>
                                                      <a:xfrm>
                                                        <a:off x="1664118" y="2014196"/>
                                                        <a:ext cx="65405" cy="59055"/>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199"/>
                                                    <wps:cNvSpPr/>
                                                    <wps:spPr>
                                                      <a:xfrm>
                                                        <a:off x="1612597" y="2048970"/>
                                                        <a:ext cx="65405" cy="59055"/>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0"/>
                                                    <wps:cNvSpPr/>
                                                    <wps:spPr>
                                                      <a:xfrm>
                                                        <a:off x="1547192" y="2045023"/>
                                                        <a:ext cx="65405" cy="59055"/>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Oval 201"/>
                                                    <wps:cNvSpPr/>
                                                    <wps:spPr>
                                                      <a:xfrm>
                                                        <a:off x="1635371" y="1956203"/>
                                                        <a:ext cx="65405" cy="59055"/>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Straight Arrow Connector 202"/>
                                                  <wps:cNvCnPr/>
                                                  <wps:spPr>
                                                    <a:xfrm flipH="1">
                                                      <a:off x="1874339" y="1776595"/>
                                                      <a:ext cx="430157" cy="3076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Oval 203"/>
                                                  <wps:cNvSpPr/>
                                                  <wps:spPr>
                                                    <a:xfrm>
                                                      <a:off x="1661954" y="2084485"/>
                                                      <a:ext cx="65521" cy="59556"/>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5" name="Group 204"/>
                                                <wpg:cNvGrpSpPr/>
                                                <wpg:grpSpPr>
                                                  <a:xfrm>
                                                    <a:off x="1974746" y="2159414"/>
                                                    <a:ext cx="130929" cy="173720"/>
                                                    <a:chOff x="0" y="0"/>
                                                    <a:chExt cx="130929" cy="173720"/>
                                                  </a:xfrm>
                                                </wpg:grpSpPr>
                                                <wps:wsp>
                                                  <wps:cNvPr id="206" name="Oval 205"/>
                                                  <wps:cNvSpPr/>
                                                  <wps:spPr>
                                                    <a:xfrm>
                                                      <a:off x="0" y="0"/>
                                                      <a:ext cx="65402" cy="59048"/>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Oval 206"/>
                                                  <wps:cNvSpPr/>
                                                  <wps:spPr>
                                                    <a:xfrm>
                                                      <a:off x="65527" y="58081"/>
                                                      <a:ext cx="65402" cy="59048"/>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Oval 207"/>
                                                  <wps:cNvSpPr/>
                                                  <wps:spPr>
                                                    <a:xfrm>
                                                      <a:off x="35742" y="114672"/>
                                                      <a:ext cx="65402" cy="59048"/>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9" name="Text Box 2"/>
                                              <wps:cNvSpPr txBox="1">
                                                <a:spLocks noChangeArrowheads="1"/>
                                              </wps:cNvSpPr>
                                              <wps:spPr bwMode="auto">
                                                <a:xfrm>
                                                  <a:off x="1612596" y="2435613"/>
                                                  <a:ext cx="840105" cy="233680"/>
                                                </a:xfrm>
                                                <a:prstGeom prst="rect">
                                                  <a:avLst/>
                                                </a:prstGeom>
                                                <a:solidFill>
                                                  <a:srgbClr val="FFFFFF"/>
                                                </a:solidFill>
                                                <a:ln w="9525">
                                                  <a:noFill/>
                                                  <a:miter lim="800000"/>
                                                  <a:headEnd/>
                                                  <a:tailEnd/>
                                                </a:ln>
                                              </wps:spPr>
                                              <wps:txbx>
                                                <w:txbxContent>
                                                  <w:p w14:paraId="5DB0A3C4" w14:textId="77777777" w:rsidR="00E51D85" w:rsidRPr="00B45113" w:rsidRDefault="00E51D85" w:rsidP="00E51D85">
                                                    <w:pPr>
                                                      <w:rPr>
                                                        <w:sz w:val="16"/>
                                                        <w:szCs w:val="18"/>
                                                        <w:lang w:val="en-GB"/>
                                                      </w:rPr>
                                                    </w:pPr>
                                                    <w:r>
                                                      <w:rPr>
                                                        <w:sz w:val="16"/>
                                                        <w:szCs w:val="18"/>
                                                        <w:lang w:val="en-GB"/>
                                                      </w:rPr>
                                                      <w:t>5. Fission</w:t>
                                                    </w:r>
                                                  </w:p>
                                                </w:txbxContent>
                                              </wps:txbx>
                                              <wps:bodyPr rot="0" vert="horz" wrap="square" lIns="91440" tIns="45720" rIns="91440" bIns="45720" anchor="t" anchorCtr="0">
                                                <a:noAutofit/>
                                              </wps:bodyPr>
                                            </wps:wsp>
                                          </wpg:grpSp>
                                        </wpg:grpSp>
                                        <wps:wsp>
                                          <wps:cNvPr id="210" name="Oval 209"/>
                                          <wps:cNvSpPr/>
                                          <wps:spPr>
                                            <a:xfrm>
                                              <a:off x="1948789" y="2207386"/>
                                              <a:ext cx="64770" cy="5842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0"/>
                                          <wps:cNvSpPr/>
                                          <wps:spPr>
                                            <a:xfrm>
                                              <a:off x="1928101" y="2246693"/>
                                              <a:ext cx="65518" cy="59549"/>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 name="Explosion: 14 Points 211"/>
                                        <wps:cNvSpPr/>
                                        <wps:spPr>
                                          <a:xfrm>
                                            <a:off x="1738205" y="2071278"/>
                                            <a:ext cx="175330" cy="146198"/>
                                          </a:xfrm>
                                          <a:prstGeom prst="irregularSeal2">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Text Box 2"/>
                                      <wps:cNvSpPr txBox="1">
                                        <a:spLocks noChangeArrowheads="1"/>
                                      </wps:cNvSpPr>
                                      <wps:spPr bwMode="auto">
                                        <a:xfrm>
                                          <a:off x="3125924" y="1059473"/>
                                          <a:ext cx="840691" cy="325399"/>
                                        </a:xfrm>
                                        <a:prstGeom prst="rect">
                                          <a:avLst/>
                                        </a:prstGeom>
                                        <a:noFill/>
                                        <a:ln w="9525">
                                          <a:noFill/>
                                          <a:miter lim="800000"/>
                                          <a:headEnd/>
                                          <a:tailEnd/>
                                        </a:ln>
                                      </wps:spPr>
                                      <wps:txbx>
                                        <w:txbxContent>
                                          <w:p w14:paraId="5C87864B" w14:textId="77777777" w:rsidR="00E51D85" w:rsidRPr="00B45113" w:rsidRDefault="00E51D85" w:rsidP="00E51D85">
                                            <w:pPr>
                                              <w:rPr>
                                                <w:sz w:val="16"/>
                                                <w:szCs w:val="18"/>
                                                <w:lang w:val="en-GB"/>
                                              </w:rPr>
                                            </w:pPr>
                                            <w:r>
                                              <w:rPr>
                                                <w:sz w:val="16"/>
                                                <w:szCs w:val="18"/>
                                                <w:lang w:val="en-GB"/>
                                              </w:rPr>
                                              <w:t>3. Absorption without fission</w:t>
                                            </w:r>
                                          </w:p>
                                        </w:txbxContent>
                                      </wps:txbx>
                                      <wps:bodyPr rot="0" vert="horz" wrap="square" lIns="91440" tIns="45720" rIns="91440" bIns="45720" anchor="t" anchorCtr="0">
                                        <a:noAutofit/>
                                      </wps:bodyPr>
                                    </wps:wsp>
                                  </wpg:grpSp>
                                  <wps:wsp>
                                    <wps:cNvPr id="214" name="Oval 213"/>
                                    <wps:cNvSpPr/>
                                    <wps:spPr>
                                      <a:xfrm>
                                        <a:off x="1545711" y="2304789"/>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4"/>
                                    <wps:cNvSpPr/>
                                    <wps:spPr>
                                      <a:xfrm>
                                        <a:off x="1700776" y="2277791"/>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Oval 215"/>
                                    <wps:cNvSpPr/>
                                    <wps:spPr>
                                      <a:xfrm>
                                        <a:off x="1836315" y="2337357"/>
                                        <a:ext cx="65524" cy="59563"/>
                                      </a:xfrm>
                                      <a:prstGeom prst="ellipse">
                                        <a:avLst/>
                                      </a:prstGeom>
                                      <a:solidFill>
                                        <a:schemeClr val="bg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8" name="Connector: Curved 216"/>
                                  <wps:cNvCnPr/>
                                  <wps:spPr>
                                    <a:xfrm flipH="1">
                                      <a:off x="1283187" y="2172013"/>
                                      <a:ext cx="337933" cy="137056"/>
                                    </a:xfrm>
                                    <a:prstGeom prst="curvedConnector3">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Connector: Curved 218"/>
                                  <wps:cNvCnPr/>
                                  <wps:spPr>
                                    <a:xfrm>
                                      <a:off x="2019195" y="2397481"/>
                                      <a:ext cx="253026" cy="172860"/>
                                    </a:xfrm>
                                    <a:prstGeom prst="curvedConnector3">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0" name="Text Box 2"/>
                                <wps:cNvSpPr txBox="1">
                                  <a:spLocks noChangeArrowheads="1"/>
                                </wps:cNvSpPr>
                                <wps:spPr bwMode="auto">
                                  <a:xfrm>
                                    <a:off x="1775650" y="2295411"/>
                                    <a:ext cx="840105" cy="233680"/>
                                  </a:xfrm>
                                  <a:prstGeom prst="rect">
                                    <a:avLst/>
                                  </a:prstGeom>
                                  <a:noFill/>
                                  <a:ln w="9525">
                                    <a:noFill/>
                                    <a:miter lim="800000"/>
                                    <a:headEnd/>
                                    <a:tailEnd/>
                                  </a:ln>
                                </wps:spPr>
                                <wps:txbx>
                                  <w:txbxContent>
                                    <w:p w14:paraId="5637E142" w14:textId="77777777" w:rsidR="00E51D85" w:rsidRPr="00B45113" w:rsidRDefault="00E51D85" w:rsidP="00E51D85">
                                      <w:pPr>
                                        <w:rPr>
                                          <w:sz w:val="16"/>
                                          <w:szCs w:val="18"/>
                                          <w:lang w:val="en-GB"/>
                                        </w:rPr>
                                      </w:pPr>
                                      <m:oMathPara>
                                        <m:oMath>
                                          <m:r>
                                            <w:rPr>
                                              <w:rFonts w:ascii="Cambria Math" w:hAnsi="Cambria Math"/>
                                              <w:sz w:val="16"/>
                                              <w:szCs w:val="18"/>
                                              <w:lang w:val="en-GB"/>
                                            </w:rPr>
                                            <m:t>γ</m:t>
                                          </m:r>
                                        </m:oMath>
                                      </m:oMathPara>
                                    </w:p>
                                  </w:txbxContent>
                                </wps:txbx>
                                <wps:bodyPr rot="0" vert="horz" wrap="square" lIns="91440" tIns="45720" rIns="91440" bIns="45720" anchor="t" anchorCtr="0">
                                  <a:noAutofit/>
                                </wps:bodyPr>
                              </wps:wsp>
                            </wpg:grpSp>
                            <wps:wsp>
                              <wps:cNvPr id="221" name="Text Box 2"/>
                              <wps:cNvSpPr txBox="1">
                                <a:spLocks noChangeArrowheads="1"/>
                              </wps:cNvSpPr>
                              <wps:spPr bwMode="auto">
                                <a:xfrm>
                                  <a:off x="1224500" y="2035533"/>
                                  <a:ext cx="410734" cy="233991"/>
                                </a:xfrm>
                                <a:prstGeom prst="rect">
                                  <a:avLst/>
                                </a:prstGeom>
                                <a:noFill/>
                                <a:ln w="9525">
                                  <a:noFill/>
                                  <a:miter lim="800000"/>
                                  <a:headEnd/>
                                  <a:tailEnd/>
                                </a:ln>
                              </wps:spPr>
                              <wps:txbx>
                                <w:txbxContent>
                                  <w:p w14:paraId="38C97E0A" w14:textId="77777777" w:rsidR="00E51D85" w:rsidRPr="00B45113" w:rsidRDefault="00E51D85" w:rsidP="00E51D85">
                                    <w:pPr>
                                      <w:rPr>
                                        <w:sz w:val="16"/>
                                        <w:szCs w:val="18"/>
                                        <w:lang w:val="en-GB"/>
                                      </w:rPr>
                                    </w:pPr>
                                    <m:oMathPara>
                                      <m:oMath>
                                        <m:r>
                                          <w:rPr>
                                            <w:rFonts w:ascii="Cambria Math" w:hAnsi="Cambria Math"/>
                                            <w:sz w:val="16"/>
                                            <w:szCs w:val="18"/>
                                            <w:lang w:val="en-GB"/>
                                          </w:rPr>
                                          <m:t>γ</m:t>
                                        </m:r>
                                      </m:oMath>
                                    </m:oMathPara>
                                  </w:p>
                                </w:txbxContent>
                              </wps:txbx>
                              <wps:bodyPr rot="0" vert="horz" wrap="square" lIns="91440" tIns="45720" rIns="91440" bIns="45720" anchor="t" anchorCtr="0">
                                <a:noAutofit/>
                              </wps:bodyPr>
                            </wps:wsp>
                          </wpg:grpSp>
                          <wps:wsp>
                            <wps:cNvPr id="222" name="Text Box 2"/>
                            <wps:cNvSpPr txBox="1">
                              <a:spLocks noChangeArrowheads="1"/>
                            </wps:cNvSpPr>
                            <wps:spPr bwMode="auto">
                              <a:xfrm>
                                <a:off x="727204" y="3044476"/>
                                <a:ext cx="4202011" cy="325425"/>
                              </a:xfrm>
                              <a:prstGeom prst="rect">
                                <a:avLst/>
                              </a:prstGeom>
                              <a:solidFill>
                                <a:schemeClr val="bg1"/>
                              </a:solidFill>
                              <a:ln w="9525">
                                <a:noFill/>
                                <a:miter lim="800000"/>
                                <a:headEnd/>
                                <a:tailEnd/>
                              </a:ln>
                            </wps:spPr>
                            <wps:txbx>
                              <w:txbxContent>
                                <w:p w14:paraId="24F5100A" w14:textId="77777777" w:rsidR="00E51D85" w:rsidRPr="001B13CD" w:rsidRDefault="00E51D85" w:rsidP="00E51D85">
                                  <w:pPr>
                                    <w:rPr>
                                      <w:rFonts w:cs="Arial"/>
                                      <w:szCs w:val="22"/>
                                    </w:rPr>
                                  </w:pPr>
                                  <w:r>
                                    <w:rPr>
                                      <w:rFonts w:cs="Arial"/>
                                      <w:szCs w:val="22"/>
                                    </w:rPr>
                                    <w:t>Image 3: The various modes of neutron interaction in a mass.</w:t>
                                  </w:r>
                                </w:p>
                              </w:txbxContent>
                            </wps:txbx>
                            <wps:bodyPr rot="0" vert="horz" wrap="square" lIns="91440" tIns="45720" rIns="91440" bIns="45720" anchor="t" anchorCtr="0">
                              <a:noAutofit/>
                            </wps:bodyPr>
                          </wps:wsp>
                        </wpg:grpSp>
                      </wpg:grpSp>
                      <wps:wsp>
                        <wps:cNvPr id="223" name="Connector: Curved 222"/>
                        <wps:cNvCnPr/>
                        <wps:spPr>
                          <a:xfrm flipH="1" flipV="1">
                            <a:off x="1946606" y="2173803"/>
                            <a:ext cx="45719" cy="190135"/>
                          </a:xfrm>
                          <a:prstGeom prst="curvedConnector3">
                            <a:avLst/>
                          </a:prstGeom>
                        </wps:spPr>
                        <wps:style>
                          <a:lnRef idx="1">
                            <a:schemeClr val="accent1"/>
                          </a:lnRef>
                          <a:fillRef idx="0">
                            <a:schemeClr val="accent1"/>
                          </a:fillRef>
                          <a:effectRef idx="0">
                            <a:schemeClr val="accent1"/>
                          </a:effectRef>
                          <a:fontRef idx="minor">
                            <a:schemeClr val="tx1"/>
                          </a:fontRef>
                        </wps:style>
                        <wps:bodyPr/>
                      </wps:wsp>
                      <wps:wsp>
                        <wps:cNvPr id="224" name="Connector: Curved 223"/>
                        <wps:cNvCnPr/>
                        <wps:spPr>
                          <a:xfrm flipH="1">
                            <a:off x="1840020" y="2170998"/>
                            <a:ext cx="117257" cy="130500"/>
                          </a:xfrm>
                          <a:prstGeom prst="curvedConnector3">
                            <a:avLst/>
                          </a:prstGeom>
                          <a:solidFill>
                            <a:schemeClr val="bg1">
                              <a:lumMod val="50000"/>
                            </a:schemeClr>
                          </a:solidFill>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C24E1FB" id="Group 27" o:spid="_x0000_s1059" style="position:absolute;margin-left:35.25pt;margin-top:6.85pt;width:390.25pt;height:265.35pt;z-index:251803648;mso-width-relative:margin" coordorigin="1109" coordsize="49563,33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">
                <v:group id="Group 33" o:spid="_x0000_s1060" style="position:absolute;left:1109;width:49564;height:33699" coordorigin="1109" coordsize="49563,33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57718336" o:spid="_x0000_s1061" type="#_x0000_t38" style="position:absolute;left:16717;top:21738;width:2496;height:158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" adj="10800" strokecolor="#4472c4 [3204]" strokeweight=".5pt">
                    <v:stroke joinstyle="miter"/>
                  </v:shape>
                  <v:group id="Group 1957718337" o:spid="_x0000_s1062" style="position:absolute;left:1109;width:49564;height:33699" coordsize="49563,33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">
                    <v:group id="Group 1957718338" o:spid="_x0000_s1063"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">
                      <v:group id="Group 1957718339" o:spid="_x0000_s1064"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">
                        <v:group id="Group 1957718340" o:spid="_x0000_s1065"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">
                          <v:group id="Group 1957718341" o:spid="_x0000_s1066"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">
                            <v:group id="Group 1957718342" o:spid="_x0000_s1067"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">
                              <v:group id="Group 1957718343" o:spid="_x0000_s1068"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">
                                <v:group id="Group 1957718344" o:spid="_x0000_s1069"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">
                                  <v:group id="Group 1957718345" o:spid="_x0000_s1070"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">
                                    <v:shape id="_x0000_s1071" type="#_x0000_t202" style="position:absolute;left:19756;top:5957;width:8401;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" filled="f" stroked="f">
                                      <v:textbox>
                                        <w:txbxContent>
                                          <w:p w14:paraId="133C72DB" w14:textId="77777777" w:rsidR="00E51D85" w:rsidRDefault="00E51D85" w:rsidP="00E51D85">
                                            <w:pPr>
                                              <w:rPr>
                                                <w:sz w:val="16"/>
                                                <w:szCs w:val="18"/>
                                                <w:lang w:val="en-GB"/>
                                              </w:rPr>
                                            </w:pPr>
                                            <w:r>
                                              <w:rPr>
                                                <w:sz w:val="16"/>
                                                <w:szCs w:val="18"/>
                                                <w:lang w:val="en-GB"/>
                                              </w:rPr>
                                              <w:t xml:space="preserve">6. Nucleon  </w:t>
                                            </w:r>
                                          </w:p>
                                          <w:p w14:paraId="110EE90B" w14:textId="77777777" w:rsidR="00E51D85" w:rsidRPr="00B45113" w:rsidRDefault="00E51D85" w:rsidP="00E51D85">
                                            <w:pPr>
                                              <w:rPr>
                                                <w:sz w:val="16"/>
                                                <w:szCs w:val="18"/>
                                                <w:lang w:val="en-GB"/>
                                              </w:rPr>
                                            </w:pPr>
                                            <w:r>
                                              <w:rPr>
                                                <w:sz w:val="16"/>
                                                <w:szCs w:val="18"/>
                                                <w:lang w:val="en-GB"/>
                                              </w:rPr>
                                              <w:t xml:space="preserve">    scattering</w:t>
                                            </w:r>
                                          </w:p>
                                        </w:txbxContent>
                                      </v:textbox>
                                    </v:shape>
                                    <v:group id="Group 1957718347" o:spid="_x0000_s1072"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">
                                      <v:group id="Group 1957718348" o:spid="_x0000_s1073"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">
                                        <v:group id="Group 1957718349" o:spid="_x0000_s1074"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">
                                          <v:group id="Group 1957718350" o:spid="_x0000_s1075"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">
                                            <v:group id="Group 1957718351" o:spid="_x0000_s1076"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">
                                              <v:group id="Group 1957718352" o:spid="_x0000_s1077"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">
                                                <v:group id="Group 1957718353" o:spid="_x0000_s1078"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">
                                                  <v:group id="Group 1957718354" o:spid="_x0000_s1079"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">
                                                    <v:group id="Group 1957718355" o:spid="_x0000_s1080"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">
                                                      <v:group id="Group 1957718356" o:spid="_x0000_s1081"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">
                                                        <v:group id="Group 1957718357" o:spid="_x0000_s1082" style="position:absolute;width:49563;height:29772" coordsize="49563,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">
                                                          <v:group id="Group 1957718358" o:spid="_x0000_s1083" style="position:absolute;left:992;width:48571;height:29772" coordsize="48571,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">
                                                            <v:group id="Group 1957718359" o:spid="_x0000_s1084" style="position:absolute;left:6961;width:41610;height:29772" coordsize="41609,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">
                                                              <v:group id="Group 1957718360" o:spid="_x0000_s1085" style="position:absolute;width:41609;height:29772" coordsize="41609,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">
                                                                <v:group id="Group 1957718361" o:spid="_x0000_s1086" style="position:absolute;width:41609;height:29772" coordsize="41609,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">
                                                                  <v:group id="Group 1957718363" o:spid="_x0000_s1087" style="position:absolute;width:35319;height:29772" coordsize="35319,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">
                                                                    <v:oval id="Oval 1957718364" o:spid="_x0000_s1088" style="position:absolute;width:35319;height:29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" filled="f" strokecolor="black [3200]"/>
                                                                    <v:shape id="_x0000_s1089" type="#_x0000_t202" style="position:absolute;left:13909;top:15666;width:8407;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" stroked="f">
                                                                      <v:textbox>
                                                                        <w:txbxContent>
                                                                          <w:p w14:paraId="040F084B" w14:textId="77777777" w:rsidR="00E51D85" w:rsidRPr="00B45113" w:rsidRDefault="00E51D85" w:rsidP="00E51D85">
                                                                            <w:pPr>
                                                                              <w:rPr>
                                                                                <w:sz w:val="16"/>
                                                                                <w:szCs w:val="18"/>
                                                                                <w:lang w:val="en-GB"/>
                                                                              </w:rPr>
                                                                            </w:pPr>
                                                                            <w:r>
                                                                              <w:rPr>
                                                                                <w:sz w:val="16"/>
                                                                                <w:szCs w:val="18"/>
                                                                                <w:lang w:val="en-GB"/>
                                                                              </w:rPr>
                                                                              <w:t>Free neutron</w:t>
                                                                            </w:r>
                                                                          </w:p>
                                                                        </w:txbxContent>
                                                                      </v:textbox>
                                                                    </v:shape>
                                                                    <v:oval id="Oval 1957718366" o:spid="_x0000_s1090" style="position:absolute;left:17215;top:14713;width:656;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" fillcolor="#7f7f7f [1612]" strokecolor="#2f5496 [2404]" strokeweight="1pt">
                                                                      <v:stroke joinstyle="miter"/>
                                                                    </v:oval>
                                                                  </v:group>
                                                                  <v:rect id="Rectangle 1957718367" o:spid="_x0000_s1091" style="position:absolute;left:36307;top:1102;width:5302;height:2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" fillcolor="white [3201]" strokecolor="black [3200]" strokeweight="1pt"/>
                                                                </v:group>
                                                                <v:shape id="_x0000_s1092" type="#_x0000_t202" style="position:absolute;left:34933;top:7161;width:8406;height:234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" stroked="f">
                                                                  <v:textbox>
                                                                    <w:txbxContent>
                                                                      <w:p w14:paraId="4FBDC8B0" w14:textId="77777777" w:rsidR="00E51D85" w:rsidRPr="00B45113" w:rsidRDefault="00E51D85" w:rsidP="00E51D85">
                                                                        <w:pPr>
                                                                          <w:rPr>
                                                                            <w:sz w:val="16"/>
                                                                            <w:szCs w:val="18"/>
                                                                            <w:lang w:val="en-GB"/>
                                                                          </w:rPr>
                                                                        </w:pPr>
                                                                        <w:r>
                                                                          <w:rPr>
                                                                            <w:sz w:val="16"/>
                                                                            <w:szCs w:val="18"/>
                                                                            <w:lang w:val="en-GB"/>
                                                                          </w:rPr>
                                                                          <w:t>Reflector</w:t>
                                                                        </w:r>
                                                                      </w:p>
                                                                    </w:txbxContent>
                                                                  </v:textbox>
                                                                </v:shape>
                                                              </v:group>
                                                              <v:shape id="Straight Arrow Connector 1957718377" o:spid="_x0000_s1093" type="#_x0000_t32" style="position:absolute;left:18457;top:15092;width:19240;height:1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" strokecolor="black [3200]" strokeweight=".5pt">
                                                                <v:stroke endarrow="block" joinstyle="miter"/>
                                                              </v:shape>
                                                              <v:shape id="_x0000_s1094" type="#_x0000_t202" style="position:absolute;left:23216;top:13549;width:8401;height:2337;rotation:33141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" filled="f" stroked="f">
                                                                <v:textbox>
                                                                  <w:txbxContent>
                                                                    <w:p w14:paraId="3EC8DE8E" w14:textId="77777777" w:rsidR="00E51D85" w:rsidRPr="00B45113" w:rsidRDefault="00E51D85" w:rsidP="00E51D85">
                                                                      <w:pPr>
                                                                        <w:rPr>
                                                                          <w:sz w:val="16"/>
                                                                          <w:szCs w:val="18"/>
                                                                          <w:lang w:val="en-GB"/>
                                                                        </w:rPr>
                                                                      </w:pPr>
                                                                      <w:r>
                                                                        <w:rPr>
                                                                          <w:sz w:val="16"/>
                                                                          <w:szCs w:val="18"/>
                                                                          <w:lang w:val="en-GB"/>
                                                                        </w:rPr>
                                                                        <w:t>Scattering</w:t>
                                                                      </w:r>
                                                                    </w:p>
                                                                  </w:txbxContent>
                                                                </v:textbox>
                                                              </v:shape>
                                                            </v:group>
                                                            <v:shape id="Straight Arrow Connector 1957718379" o:spid="_x0000_s1095" type="#_x0000_t32" style="position:absolute;top:11551;width:23234;height:31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" strokecolor="black [3200]" strokeweight=".5pt">
                                                              <v:stroke endarrow="block" joinstyle="miter"/>
                                                            </v:shape>
                                                            <v:shape id="_x0000_s1096" type="#_x0000_t202" style="position:absolute;left:956;top:10982;width:22539;height:3810;rotation:3938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" filled="f" stroked="f">
                                                              <v:textbox>
                                                                <w:txbxContent>
                                                                  <w:p w14:paraId="3B0EC687" w14:textId="77777777" w:rsidR="00E51D85" w:rsidRPr="00B45113" w:rsidRDefault="00E51D85" w:rsidP="00E51D85">
                                                                    <w:pPr>
                                                                      <w:rPr>
                                                                        <w:sz w:val="16"/>
                                                                        <w:szCs w:val="18"/>
                                                                        <w:lang w:val="en-GB"/>
                                                                      </w:rPr>
                                                                    </w:pPr>
                                                                    <w:r>
                                                                      <w:rPr>
                                                                        <w:sz w:val="16"/>
                                                                        <w:szCs w:val="18"/>
                                                                        <w:lang w:val="en-GB"/>
                                                                      </w:rPr>
                                                                      <w:t xml:space="preserve"> 1. Escape                     2. Scattering</w:t>
                                                                    </w:r>
                                                                  </w:p>
                                                                </w:txbxContent>
                                                              </v:textbox>
                                                            </v:shape>
                                                          </v:group>
                                                          <v:oval id="Oval 1957718381" o:spid="_x0000_s1097" style="position:absolute;top:11149;width:655;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" fillcolor="#7f7f7f [1612]" strokecolor="#2f5496 [2404]" strokeweight="1pt">
                                                            <v:stroke joinstyle="miter"/>
                                                          </v:oval>
                                                        </v:group>
                                                        <v:shape id="Straight Arrow Connector 1957718382" o:spid="_x0000_s1098" type="#_x0000_t32" style="position:absolute;left:32775;top:18254;width:12272;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" strokecolor="black [3200]" strokeweight=".5pt">
                                                          <v:stroke endarrow="block" joinstyle="miter"/>
                                                        </v:shape>
                                                        <v:oval id="Oval 1957718383" o:spid="_x0000_s1099" style="position:absolute;left:31919;top:19477;width:655;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" fillcolor="#7f7f7f [1612]" strokecolor="#2f5496 [2404]" strokeweight="1pt">
                                                          <v:stroke joinstyle="miter"/>
                                                        </v:oval>
                                                      </v:group>
                                                      <v:shape id="_x0000_s1100" type="#_x0000_t202" style="position:absolute;left:34128;top:17322;width:8401;height:2337;rotation:-4277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" filled="f" stroked="f">
                                                        <v:textbox>
                                                          <w:txbxContent>
                                                            <w:p w14:paraId="40E2F3D2" w14:textId="77777777" w:rsidR="00E51D85" w:rsidRPr="00B45113" w:rsidRDefault="00E51D85" w:rsidP="00E51D85">
                                                              <w:pPr>
                                                                <w:rPr>
                                                                  <w:sz w:val="16"/>
                                                                  <w:szCs w:val="18"/>
                                                                  <w:lang w:val="en-GB"/>
                                                                </w:rPr>
                                                              </w:pPr>
                                                              <w:r>
                                                                <w:rPr>
                                                                  <w:sz w:val="16"/>
                                                                  <w:szCs w:val="18"/>
                                                                  <w:lang w:val="en-GB"/>
                                                                </w:rPr>
                                                                <w:t>4. Reflection</w:t>
                                                              </w:r>
                                                            </w:p>
                                                          </w:txbxContent>
                                                        </v:textbox>
                                                      </v:shape>
                                                    </v:group>
                                                    <v:shape id="Straight Arrow Connector 1957718385" o:spid="_x0000_s1101" type="#_x0000_t32" style="position:absolute;left:26208;top:8505;width:5709;height:5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" strokecolor="black [3200]" strokeweight=".5pt">
                                                      <v:stroke endarrow="block" joinstyle="miter"/>
                                                    </v:shape>
                                                  </v:group>
                                                  <v:oval id="Oval 1957718386" o:spid="_x0000_s1102" style="position:absolute;left:31879;top:6330;width:656;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" filled="f" strokecolor="#2f5496 [2404]" strokeweight="1pt">
                                                    <v:stroke joinstyle="miter"/>
                                                  </v:oval>
                                                  <v:group id="Group 1957718393" o:spid="_x0000_s1103" style="position:absolute;left:31073;top:5854;width:2827;height:2478" coordsize="282746,247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">
                                                    <v:group id="Group 1957718394" o:spid="_x0000_s1104" style="position:absolute;left:20688;width:262058;height:233341" coordsize="262058,23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">
                                                      <v:oval id="Oval 1957718395" o:spid="_x0000_s1105" style="position:absolute;left:111714;top:105508;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" fillcolor="#7f7f7f [1612]" strokecolor="#2f5496 [2404]" strokeweight="1pt">
                                                        <v:stroke joinstyle="miter"/>
                                                      </v:oval>
                                                      <v:oval id="Oval 1957718396" o:spid="_x0000_s1106" style="position:absolute;left:190328;top:173778;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" fillcolor="#7f7f7f [1612]" strokecolor="#2f5496 [2404]" strokeweight="1pt">
                                                        <v:stroke joinstyle="miter"/>
                                                      </v:oval>
                                                      <v:oval id="Oval 1957718397" o:spid="_x0000_s1107" style="position:absolute;left:190328;top:51720;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" fillcolor="#7f7f7f [1612]" strokecolor="#2f5496 [2404]" strokeweight="1pt">
                                                        <v:stroke joinstyle="miter"/>
                                                      </v:oval>
                                                      <v:oval id="Oval 1957718398" o:spid="_x0000_s1108" style="position:absolute;top:39307;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" fillcolor="#7f7f7f [1612]" strokecolor="#2f5496 [2404]" strokeweight="1pt">
                                                        <v:stroke joinstyle="miter"/>
                                                      </v:oval>
                                                      <v:oval id="Oval 1957718399" o:spid="_x0000_s1109" style="position:absolute;left:103439;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" fillcolor="#7f7f7f [1612]" strokecolor="#2f5496 [2404]" strokeweight="1pt">
                                                        <v:stroke joinstyle="miter"/>
                                                      </v:oval>
                                                      <v:oval id="Oval 179" o:spid="_x0000_s1110" style="position:absolute;left:45513;top:122058;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" fillcolor="#7f7f7f [1612]" strokecolor="#2f5496 [2404]" strokeweight="1pt">
                                                        <v:stroke joinstyle="miter"/>
                                                      </v:oval>
                                                      <v:oval id="Oval 180" o:spid="_x0000_s1111" style="position:absolute;left:196534;top:109646;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" fillcolor="#7f7f7f [1612]" strokecolor="#2f5496 [2404]" strokeweight="1pt">
                                                        <v:stroke joinstyle="miter"/>
                                                      </v:oval>
                                                    </v:group>
                                                    <v:oval id="Oval 181" o:spid="_x0000_s1112" style="position:absolute;left:144815;top:163434;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" filled="f" strokecolor="#2f5496 [2404]" strokeweight="1pt">
                                                      <v:stroke joinstyle="miter"/>
                                                    </v:oval>
                                                    <v:oval id="Oval 182" o:spid="_x0000_s1113" style="position:absolute;left:157228;top:37238;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" fillcolor="white [3212]" strokecolor="#2f5496 [2404]" strokeweight="1pt">
                                                      <v:stroke joinstyle="miter"/>
                                                    </v:oval>
                                                    <v:oval id="Oval 183" o:spid="_x0000_s1114" style="position:absolute;left:68270;top:188259;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" filled="f" strokecolor="#2f5496 [2404]" strokeweight="1pt">
                                                      <v:stroke joinstyle="miter"/>
                                                    </v:oval>
                                                    <v:oval id="Oval 184" o:spid="_x0000_s1115" style="position:absolute;top:130333;width:65524;height:59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" filled="f" strokecolor="#2f5496 [2404]" strokeweight="1pt">
                                                      <v:stroke joinstyle="miter"/>
                                                    </v:oval>
                                                  </v:group>
                                                </v:group>
                                                <v:shape id="Straight Arrow Connector 185" o:spid="_x0000_s1116" type="#_x0000_t32" style="position:absolute;left:19720;top:6450;width:5184;height:77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" strokecolor="black [3200]" strokeweight=".5pt">
                                                  <v:stroke endarrow="block" joinstyle="miter"/>
                                                </v:shape>
                                                <v:oval id="Oval 186" o:spid="_x0000_s1117" style="position:absolute;left:18843;top:5256;width:655;height: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" fillcolor="#7f7f7f [1612]" strokecolor="#2f5496 [2404]" strokeweight="1pt">
                                                  <v:stroke joinstyle="miter"/>
                                                </v:oval>
                                                <v:oval id="Oval 187" o:spid="_x0000_s1118" style="position:absolute;left:20985;top:4244;width:655;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" fillcolor="#7f7f7f [1612]" strokecolor="#2f5496 [2404]" strokeweight="1pt">
                                                  <v:stroke joinstyle="miter"/>
                                                </v:oval>
                                                <v:shape id="Arc 188" o:spid="_x0000_s1119" style="position:absolute;left:18210;top:3598;width:1844;height:2976;rotation:11498586fd;visibility:visible;mso-wrap-style:square;v-text-anchor:middle" coordsize="184467,29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" path="m92233,nsc143172,,184467,66604,184467,148764r-92233,c92234,99176,92233,49588,92233,xem92233,nfc143172,,184467,66604,184467,148764e" filled="f" strokecolor="#7f7f7f [1612]" strokeweight=".5pt">
                                                  <v:stroke joinstyle="miter"/>
                                                  <v:path arrowok="t" o:connecttype="custom" o:connectlocs="92233,0;184467,148764" o:connectangles="0,0"/>
                                                </v:shape>
                                                <v:shape id="Arc 189" o:spid="_x0000_s1120" style="position:absolute;left:18744;top:4482;width:1844;height:2976;visibility:visible;mso-wrap-style:square;v-text-anchor:middle" coordsize="184467,29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" path="m92233,nsc143172,,184467,66604,184467,148764r-92233,c92234,99176,92233,49588,92233,xem92233,nfc143172,,184467,66604,184467,148764e" filled="f" strokecolor="#7f7f7f [1612]" strokeweight=".5pt">
                                                  <v:stroke joinstyle="miter"/>
                                                  <v:path arrowok="t" o:connecttype="custom" o:connectlocs="92233,0;184467,148764" o:connectangles="0,0"/>
                                                </v:shape>
                                                <v:shape id="Arc 190" o:spid="_x0000_s1121" style="position:absolute;left:19140;top:4324;width:1845;height:2975;visibility:visible;mso-wrap-style:square;v-text-anchor:middle" coordsize="184467,29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" path="m92233,nsc143172,,184467,66604,184467,148764r-92233,c92234,99176,92233,49588,92233,xem92233,nfc143172,,184467,66604,184467,148764e" filled="f" strokecolor="#7f7f7f [1612]" strokeweight=".5pt">
                                                  <v:stroke joinstyle="miter"/>
                                                  <v:path arrowok="t" o:connecttype="custom" o:connectlocs="92233,0;184467,148764" o:connectangles="0,0"/>
                                                </v:shape>
                                              </v:group>
                                              <v:shape id="Arc 191" o:spid="_x0000_s1122" style="position:absolute;left:17871;top:3867;width:1845;height:2975;rotation:11498586fd;visibility:visible;mso-wrap-style:square;v-text-anchor:middle" coordsize="184459,29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" path="m92229,nsc143166,,184459,66596,184459,148747r-92229,c92230,99165,92229,49582,92229,xem92229,nfc143166,,184459,66596,184459,148747e" filled="f" strokecolor="#7f7f7f [1612]" strokeweight=".5pt">
                                                <v:stroke joinstyle="miter"/>
                                                <v:path arrowok="t" o:connecttype="custom" o:connectlocs="92229,0;184459,148747" o:connectangles="0,0"/>
                                              </v:shape>
                                              <v:shape id="Arc 192" o:spid="_x0000_s1123" style="position:absolute;left:17554;top:4026;width:1844;height:2975;rotation:11498586fd;visibility:visible;mso-wrap-style:square;v-text-anchor:middle" coordsize="184459,29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" path="m92229,nsc143166,,184459,66596,184459,148747r-92229,c92230,99165,92229,49582,92229,xem92229,nfc143166,,184459,66596,184459,148747e" filled="f" strokecolor="#7f7f7f [1612]" strokeweight=".5pt">
                                                <v:stroke joinstyle="miter"/>
                                                <v:path arrowok="t" o:connecttype="custom" o:connectlocs="92229,0;184459,148747" o:connectangles="0,0"/>
                                              </v:shape>
                                              <v:shape id="Arc 193" o:spid="_x0000_s1124" style="position:absolute;left:18367;top:4695;width:1844;height:2975;visibility:visible;mso-wrap-style:square;v-text-anchor:middle" coordsize="184459,29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" path="m92229,nsc143166,,184459,66596,184459,148747r-92229,c92230,99165,92229,49582,92229,xem92229,nfc143166,,184459,66596,184459,148747e" filled="f" strokecolor="#7f7f7f [1612]" strokeweight=".5pt">
                                                <v:stroke joinstyle="miter"/>
                                                <v:path arrowok="t" o:connecttype="custom" o:connectlocs="92229,0;184459,148747" o:connectangles="0,0"/>
                                              </v:shape>
                                            </v:group>
                                            <v:oval id="Oval 194" o:spid="_x0000_s1125" style="position:absolute;left:15987;top:19914;width:654;height: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" fillcolor="#7f7f7f [1612]" strokecolor="#2f5496 [2404]" strokeweight="1pt">
                                              <v:stroke joinstyle="miter"/>
                                            </v:oval>
                                            <v:oval id="Oval 195" o:spid="_x0000_s1126" style="position:absolute;left:19934;top:22185;width:654;height: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" fillcolor="#7f7f7f [1612]" strokecolor="#2f5496 [2404]" strokeweight="1pt">
                                              <v:stroke joinstyle="miter"/>
                                            </v:oval>
                                            <v:oval id="Oval 196" o:spid="_x0000_s1127" style="position:absolute;left:15352;top:19883;width:654;height: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" fillcolor="#7f7f7f [1612]" strokecolor="#2f5496 [2404]" strokeweight="1pt">
                                              <v:stroke joinstyle="miter"/>
                                            </v:oval>
                                            <v:oval id="Oval 197" o:spid="_x0000_s1128" style="position:absolute;left:15907;top:19293;width:654;height: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" fillcolor="#7f7f7f [1612]" strokecolor="#2f5496 [2404]" strokeweight="1pt">
                                              <v:stroke joinstyle="miter"/>
                                            </v:oval>
                                            <v:oval id="Oval 198" o:spid="_x0000_s1129" style="position:absolute;left:16641;top:20141;width:654;height: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" fillcolor="#7f7f7f [1612]" strokecolor="#2f5496 [2404]" strokeweight="1pt">
                                              <v:stroke joinstyle="miter"/>
                                            </v:oval>
                                            <v:oval id="Oval 199" o:spid="_x0000_s1130" style="position:absolute;left:16125;top:20489;width:655;height: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" filled="f" strokecolor="#2f5496 [2404]" strokeweight="1pt">
                                              <v:stroke joinstyle="miter"/>
                                            </v:oval>
                                            <v:oval id="Oval 200" o:spid="_x0000_s1131" style="position:absolute;left:15471;top:20450;width:654;height: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" filled="f" strokecolor="#2f5496 [2404]" strokeweight="1pt">
                                              <v:stroke joinstyle="miter"/>
                                            </v:oval>
                                            <v:oval id="Oval 201" o:spid="_x0000_s1132" style="position:absolute;left:16353;top:19562;width:654;height: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" filled="f" strokecolor="#2f5496 [2404]" strokeweight="1pt">
                                              <v:stroke joinstyle="miter"/>
                                            </v:oval>
                                          </v:group>
                                          <v:shape id="Straight Arrow Connector 202" o:spid="_x0000_s1133" type="#_x0000_t32" style="position:absolute;left:18743;top:17765;width:4301;height:30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" strokecolor="black [3200]" strokeweight=".5pt">
                                            <v:stroke endarrow="block" joinstyle="miter"/>
                                          </v:shape>
                                          <v:oval id="Oval 203" o:spid="_x0000_s1134" style="position:absolute;left:16619;top:20844;width:655;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" fillcolor="#7f7f7f [1612]" strokecolor="#2f5496 [2404]" strokeweight="1pt">
                                            <v:stroke joinstyle="miter"/>
                                          </v:oval>
                                        </v:group>
                                        <v:group id="Group 204" o:spid="_x0000_s1135" style="position:absolute;left:19747;top:21594;width:1309;height:1737" coordsize="130929,17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oval id="Oval 205" o:spid="_x0000_s1136" style="position:absolute;width:65402;height:5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" filled="f" strokecolor="#2f5496 [2404]" strokeweight="1pt">
                                            <v:stroke joinstyle="miter"/>
                                          </v:oval>
                                          <v:oval id="Oval 206" o:spid="_x0000_s1137" style="position:absolute;left:65527;top:58081;width:65402;height:5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" fillcolor="#7f7f7f [1612]" strokecolor="#2f5496 [2404]" strokeweight="1pt">
                                            <v:stroke joinstyle="miter"/>
                                          </v:oval>
                                          <v:oval id="Oval 207" o:spid="_x0000_s1138" style="position:absolute;left:35742;top:114672;width:65402;height:5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" filled="f" strokecolor="#2f5496 [2404]" strokeweight="1pt">
                                            <v:stroke joinstyle="miter"/>
                                          </v:oval>
                                        </v:group>
                                      </v:group>
                                      <v:shape id="_x0000_s1139" type="#_x0000_t202" style="position:absolute;left:16125;top:24356;width:8402;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5DB0A3C4" w14:textId="77777777" w:rsidR="00E51D85" w:rsidRPr="00B45113" w:rsidRDefault="00E51D85" w:rsidP="00E51D85">
                                              <w:pPr>
                                                <w:rPr>
                                                  <w:sz w:val="16"/>
                                                  <w:szCs w:val="18"/>
                                                  <w:lang w:val="en-GB"/>
                                                </w:rPr>
                                              </w:pPr>
                                              <w:r>
                                                <w:rPr>
                                                  <w:sz w:val="16"/>
                                                  <w:szCs w:val="18"/>
                                                  <w:lang w:val="en-GB"/>
                                                </w:rPr>
                                                <w:t>5. Fission</w:t>
                                              </w:r>
                                            </w:p>
                                          </w:txbxContent>
                                        </v:textbox>
                                      </v:shape>
                                    </v:group>
                                  </v:group>
                                  <v:oval id="Oval 209" o:spid="_x0000_s1140" style="position:absolute;left:19487;top:22073;width:648;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" filled="f" strokecolor="#2f5496 [2404]" strokeweight="1pt">
                                    <v:stroke joinstyle="miter"/>
                                  </v:oval>
                                  <v:oval id="Oval 210" o:spid="_x0000_s1141" style="position:absolute;left:19281;top:22466;width:655;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" fillcolor="#7f7f7f [1612]" strokecolor="#2f5496 [2404]" strokeweight="1pt">
                                    <v:stroke joinstyle="miter"/>
                                  </v:oval>
                                </v:group>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14 Points 211" o:spid="_x0000_s1142" type="#_x0000_t72" style="position:absolute;left:17382;top:20712;width:1753;height:1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" fillcolor="white [3212]" strokecolor="#1f3763 [1604]" strokeweight=".5pt"/>
                              </v:group>
                              <v:shape id="_x0000_s1143" type="#_x0000_t202" style="position:absolute;left:31259;top:10594;width:8407;height: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5C87864B" w14:textId="77777777" w:rsidR="00E51D85" w:rsidRPr="00B45113" w:rsidRDefault="00E51D85" w:rsidP="00E51D85">
                                      <w:pPr>
                                        <w:rPr>
                                          <w:sz w:val="16"/>
                                          <w:szCs w:val="18"/>
                                          <w:lang w:val="en-GB"/>
                                        </w:rPr>
                                      </w:pPr>
                                      <w:r>
                                        <w:rPr>
                                          <w:sz w:val="16"/>
                                          <w:szCs w:val="18"/>
                                          <w:lang w:val="en-GB"/>
                                        </w:rPr>
                                        <w:t>3. Absorption without fission</w:t>
                                      </w:r>
                                    </w:p>
                                  </w:txbxContent>
                                </v:textbox>
                              </v:shape>
                            </v:group>
                            <v:oval id="Oval 213" o:spid="_x0000_s1144" style="position:absolute;left:15457;top:23047;width:655;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" fillcolor="#7f7f7f [1612]" strokecolor="#2f5496 [2404]" strokeweight="1pt">
                              <v:stroke joinstyle="miter"/>
                            </v:oval>
                            <v:oval id="Oval 214" o:spid="_x0000_s1145" style="position:absolute;left:17007;top:22777;width:656;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" fillcolor="#7f7f7f [1612]" strokecolor="#2f5496 [2404]" strokeweight="1pt">
                              <v:stroke joinstyle="miter"/>
                            </v:oval>
                            <v:oval id="Oval 215" o:spid="_x0000_s1146" style="position:absolute;left:18363;top:23373;width:655;height: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" fillcolor="#7f7f7f [1612]" strokecolor="#2f5496 [2404]" strokeweight="1pt">
                              <v:stroke joinstyle="miter"/>
                            </v:oval>
                          </v:group>
                          <v:shape id="Connector: Curved 216" o:spid="_x0000_s1147" type="#_x0000_t38" style="position:absolute;left:12831;top:21720;width:3380;height:137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" adj="10800" strokecolor="#7f7f7f [1612]" strokeweight=".5pt">
                            <v:stroke endarrow="block" joinstyle="miter"/>
                          </v:shape>
                          <v:shape id="Connector: Curved 218" o:spid="_x0000_s1148" type="#_x0000_t38" style="position:absolute;left:20191;top:23974;width:2531;height:172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" adj="10800" strokecolor="#7f7f7f [1612]" strokeweight=".5pt">
                            <v:stroke endarrow="block" joinstyle="miter"/>
                          </v:shape>
                        </v:group>
                        <v:shape id="_x0000_s1149" type="#_x0000_t202" style="position:absolute;left:17756;top:22954;width:8401;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637E142" w14:textId="77777777" w:rsidR="00E51D85" w:rsidRPr="00B45113" w:rsidRDefault="00E51D85" w:rsidP="00E51D85">
                                <w:pPr>
                                  <w:rPr>
                                    <w:sz w:val="16"/>
                                    <w:szCs w:val="18"/>
                                    <w:lang w:val="en-GB"/>
                                  </w:rPr>
                                </w:pPr>
                                <m:oMathPara>
                                  <m:oMath>
                                    <m:r>
                                      <w:rPr>
                                        <w:rFonts w:ascii="Cambria Math" w:hAnsi="Cambria Math"/>
                                        <w:sz w:val="16"/>
                                        <w:szCs w:val="18"/>
                                        <w:lang w:val="en-GB"/>
                                      </w:rPr>
                                      <m:t>γ</m:t>
                                    </m:r>
                                  </m:oMath>
                                </m:oMathPara>
                              </w:p>
                            </w:txbxContent>
                          </v:textbox>
                        </v:shape>
                      </v:group>
                      <v:shape id="_x0000_s1150" type="#_x0000_t202" style="position:absolute;left:12245;top:20355;width:4107;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38C97E0A" w14:textId="77777777" w:rsidR="00E51D85" w:rsidRPr="00B45113" w:rsidRDefault="00E51D85" w:rsidP="00E51D85">
                              <w:pPr>
                                <w:rPr>
                                  <w:sz w:val="16"/>
                                  <w:szCs w:val="18"/>
                                  <w:lang w:val="en-GB"/>
                                </w:rPr>
                              </w:pPr>
                              <m:oMathPara>
                                <m:oMath>
                                  <m:r>
                                    <w:rPr>
                                      <w:rFonts w:ascii="Cambria Math" w:hAnsi="Cambria Math"/>
                                      <w:sz w:val="16"/>
                                      <w:szCs w:val="18"/>
                                      <w:lang w:val="en-GB"/>
                                    </w:rPr>
                                    <m:t>γ</m:t>
                                  </m:r>
                                </m:oMath>
                              </m:oMathPara>
                            </w:p>
                          </w:txbxContent>
                        </v:textbox>
                      </v:shape>
                    </v:group>
                    <v:shape id="_x0000_s1151" type="#_x0000_t202" style="position:absolute;left:7272;top:30444;width:42020;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" fillcolor="white [3212]" stroked="f">
                      <v:textbox>
                        <w:txbxContent>
                          <w:p w14:paraId="24F5100A" w14:textId="77777777" w:rsidR="00E51D85" w:rsidRPr="001B13CD" w:rsidRDefault="00E51D85" w:rsidP="00E51D85">
                            <w:pPr>
                              <w:rPr>
                                <w:rFonts w:cs="Arial"/>
                                <w:szCs w:val="22"/>
                              </w:rPr>
                            </w:pPr>
                            <w:r>
                              <w:rPr>
                                <w:rFonts w:cs="Arial"/>
                                <w:szCs w:val="22"/>
                              </w:rPr>
                              <w:t>Image 3: The various modes of neutron interaction in a mass.</w:t>
                            </w:r>
                          </w:p>
                        </w:txbxContent>
                      </v:textbox>
                    </v:shape>
                  </v:group>
                </v:group>
                <v:shape id="Connector: Curved 222" o:spid="_x0000_s1152" type="#_x0000_t38" style="position:absolute;left:19466;top:21738;width:457;height:1901;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" adj="10800" strokecolor="#4472c4 [3204]" strokeweight=".5pt">
                  <v:stroke joinstyle="miter"/>
                </v:shape>
                <v:shape id="Connector: Curved 223" o:spid="_x0000_s1153" type="#_x0000_t38" style="position:absolute;left:18400;top:21709;width:1172;height:1305;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" adj="10800" filled="t" fillcolor="#7f7f7f [1612]" strokecolor="#4472c4 [3204]" strokeweight=".5pt">
                  <v:stroke joinstyle="miter"/>
                </v:shape>
              </v:group>
            </w:pict>
          </mc:Fallback>
        </mc:AlternateContent>
      </w:r>
    </w:p>
    <w:p w14:paraId="598250FB" w14:textId="77777777" w:rsidR="00E51D85" w:rsidRDefault="00E51D85" w:rsidP="00E51D85">
      <w:pPr>
        <w:ind w:right="146"/>
        <w:rPr>
          <w:rFonts w:cs="Arial"/>
          <w:szCs w:val="22"/>
        </w:rPr>
      </w:pPr>
    </w:p>
    <w:p w14:paraId="77698A9E" w14:textId="77777777" w:rsidR="00E51D85" w:rsidRDefault="00E51D85" w:rsidP="00E51D85">
      <w:pPr>
        <w:ind w:right="146"/>
        <w:rPr>
          <w:rFonts w:cs="Arial"/>
          <w:szCs w:val="22"/>
        </w:rPr>
      </w:pPr>
      <w:r>
        <w:rPr>
          <w:noProof/>
        </w:rPr>
        <mc:AlternateContent>
          <mc:Choice Requires="wps">
            <w:drawing>
              <wp:anchor distT="0" distB="0" distL="114300" distR="114300" simplePos="0" relativeHeight="251804672" behindDoc="0" locked="0" layoutInCell="1" allowOverlap="1" wp14:anchorId="187B45C2" wp14:editId="4C2FCF29">
                <wp:simplePos x="0" y="0"/>
                <wp:positionH relativeFrom="column">
                  <wp:posOffset>2599640</wp:posOffset>
                </wp:positionH>
                <wp:positionV relativeFrom="paragraph">
                  <wp:posOffset>116523</wp:posOffset>
                </wp:positionV>
                <wp:extent cx="190359" cy="95627"/>
                <wp:effectExtent l="0" t="38100" r="57785" b="19050"/>
                <wp:wrapNone/>
                <wp:docPr id="1957718400" name="Straight Arrow Connector 1957718400"/>
                <wp:cNvGraphicFramePr/>
                <a:graphic xmlns:a="http://schemas.openxmlformats.org/drawingml/2006/main">
                  <a:graphicData uri="http://schemas.microsoft.com/office/word/2010/wordprocessingShape">
                    <wps:wsp>
                      <wps:cNvCnPr/>
                      <wps:spPr>
                        <a:xfrm flipV="1">
                          <a:off x="0" y="0"/>
                          <a:ext cx="190359" cy="95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05E74" id="Straight Arrow Connector 1957718400" o:spid="_x0000_s1026" type="#_x0000_t32" style="position:absolute;margin-left:204.7pt;margin-top:9.2pt;width:15pt;height:7.5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" strokecolor="black [3200]" strokeweight=".5pt">
                <v:stroke endarrow="block" joinstyle="miter"/>
              </v:shape>
            </w:pict>
          </mc:Fallback>
        </mc:AlternateContent>
      </w:r>
    </w:p>
    <w:p w14:paraId="26F7BCA5" w14:textId="77777777" w:rsidR="00E51D85" w:rsidRDefault="00E51D85" w:rsidP="00E51D85">
      <w:pPr>
        <w:ind w:right="146"/>
        <w:rPr>
          <w:rFonts w:cs="Arial"/>
          <w:szCs w:val="22"/>
        </w:rPr>
      </w:pPr>
    </w:p>
    <w:p w14:paraId="090CD97D" w14:textId="77777777" w:rsidR="00E51D85" w:rsidRDefault="00E51D85" w:rsidP="00E51D85">
      <w:pPr>
        <w:ind w:right="146"/>
        <w:rPr>
          <w:rFonts w:cs="Arial"/>
          <w:szCs w:val="22"/>
        </w:rPr>
      </w:pPr>
    </w:p>
    <w:p w14:paraId="4D005831" w14:textId="77777777" w:rsidR="00E51D85" w:rsidRDefault="00E51D85" w:rsidP="00E51D85">
      <w:pPr>
        <w:ind w:right="146"/>
        <w:rPr>
          <w:rFonts w:cs="Arial"/>
          <w:szCs w:val="22"/>
        </w:rPr>
      </w:pPr>
    </w:p>
    <w:p w14:paraId="21442A17" w14:textId="77777777" w:rsidR="00E51D85" w:rsidRDefault="00E51D85" w:rsidP="00E51D85">
      <w:pPr>
        <w:ind w:right="146"/>
        <w:rPr>
          <w:rFonts w:cs="Arial"/>
          <w:szCs w:val="22"/>
        </w:rPr>
      </w:pPr>
    </w:p>
    <w:p w14:paraId="4F0F8979" w14:textId="77777777" w:rsidR="00E51D85" w:rsidRDefault="00E51D85" w:rsidP="00E51D85">
      <w:pPr>
        <w:ind w:right="146"/>
        <w:rPr>
          <w:rFonts w:cs="Arial"/>
          <w:szCs w:val="22"/>
        </w:rPr>
      </w:pPr>
    </w:p>
    <w:p w14:paraId="2219CDFC" w14:textId="77777777" w:rsidR="00E51D85" w:rsidRDefault="00E51D85" w:rsidP="00E51D85">
      <w:pPr>
        <w:ind w:right="146"/>
        <w:rPr>
          <w:rFonts w:cs="Arial"/>
          <w:szCs w:val="22"/>
        </w:rPr>
      </w:pPr>
    </w:p>
    <w:p w14:paraId="53000D05" w14:textId="77777777" w:rsidR="00E51D85" w:rsidRDefault="00E51D85" w:rsidP="00E51D85">
      <w:pPr>
        <w:ind w:right="146"/>
        <w:rPr>
          <w:rFonts w:cs="Arial"/>
          <w:szCs w:val="22"/>
        </w:rPr>
      </w:pPr>
    </w:p>
    <w:p w14:paraId="440055CD" w14:textId="77777777" w:rsidR="00E51D85" w:rsidRDefault="00E51D85" w:rsidP="00E51D85">
      <w:pPr>
        <w:ind w:right="146"/>
        <w:rPr>
          <w:rFonts w:cs="Arial"/>
          <w:szCs w:val="22"/>
        </w:rPr>
      </w:pPr>
    </w:p>
    <w:p w14:paraId="5BE88345" w14:textId="77777777" w:rsidR="00E51D85" w:rsidRDefault="00E51D85" w:rsidP="00E51D85">
      <w:pPr>
        <w:ind w:right="146"/>
        <w:rPr>
          <w:rFonts w:cs="Arial"/>
          <w:szCs w:val="22"/>
        </w:rPr>
      </w:pPr>
    </w:p>
    <w:p w14:paraId="0200DA31" w14:textId="77777777" w:rsidR="00E51D85" w:rsidRDefault="00E51D85" w:rsidP="00E51D85">
      <w:pPr>
        <w:ind w:right="146"/>
        <w:rPr>
          <w:rFonts w:cs="Arial"/>
          <w:szCs w:val="22"/>
        </w:rPr>
      </w:pPr>
    </w:p>
    <w:p w14:paraId="75BF4165" w14:textId="77777777" w:rsidR="00E51D85" w:rsidRDefault="00E51D85" w:rsidP="00E51D85">
      <w:pPr>
        <w:ind w:right="146"/>
        <w:rPr>
          <w:rFonts w:cs="Arial"/>
          <w:szCs w:val="22"/>
        </w:rPr>
      </w:pPr>
    </w:p>
    <w:p w14:paraId="453CB75B" w14:textId="77777777" w:rsidR="00E51D85" w:rsidRDefault="00E51D85" w:rsidP="00E51D85">
      <w:pPr>
        <w:ind w:right="146"/>
        <w:rPr>
          <w:rFonts w:cs="Arial"/>
          <w:szCs w:val="22"/>
        </w:rPr>
      </w:pPr>
    </w:p>
    <w:p w14:paraId="4552EB9C" w14:textId="77777777" w:rsidR="00E51D85" w:rsidRDefault="00E51D85" w:rsidP="00E51D85">
      <w:pPr>
        <w:ind w:right="146"/>
        <w:rPr>
          <w:rFonts w:cs="Arial"/>
          <w:szCs w:val="22"/>
        </w:rPr>
      </w:pPr>
    </w:p>
    <w:p w14:paraId="19259970" w14:textId="77777777" w:rsidR="00E51D85" w:rsidRDefault="00E51D85" w:rsidP="00E51D85">
      <w:pPr>
        <w:ind w:right="146"/>
        <w:rPr>
          <w:rFonts w:cs="Arial"/>
          <w:szCs w:val="22"/>
        </w:rPr>
      </w:pPr>
    </w:p>
    <w:p w14:paraId="527C2864" w14:textId="77777777" w:rsidR="00E51D85" w:rsidRDefault="00E51D85" w:rsidP="00E51D85">
      <w:pPr>
        <w:ind w:right="146"/>
        <w:rPr>
          <w:rFonts w:cs="Arial"/>
          <w:szCs w:val="22"/>
        </w:rPr>
      </w:pPr>
    </w:p>
    <w:p w14:paraId="002661D8" w14:textId="77777777" w:rsidR="00E51D85" w:rsidRDefault="00E51D85" w:rsidP="00E51D85">
      <w:pPr>
        <w:ind w:right="146"/>
        <w:rPr>
          <w:rFonts w:cs="Arial"/>
          <w:szCs w:val="22"/>
        </w:rPr>
      </w:pPr>
    </w:p>
    <w:p w14:paraId="5B8442F4" w14:textId="77777777" w:rsidR="00E51D85" w:rsidRDefault="00E51D85" w:rsidP="00E51D85">
      <w:pPr>
        <w:ind w:right="146"/>
        <w:rPr>
          <w:rFonts w:cs="Arial"/>
          <w:szCs w:val="22"/>
        </w:rPr>
      </w:pPr>
    </w:p>
    <w:p w14:paraId="7C098047" w14:textId="77777777" w:rsidR="00E51D85" w:rsidRDefault="00E51D85" w:rsidP="00E51D85">
      <w:pPr>
        <w:ind w:right="146"/>
        <w:rPr>
          <w:rFonts w:cs="Arial"/>
          <w:szCs w:val="22"/>
        </w:rPr>
      </w:pPr>
    </w:p>
    <w:p w14:paraId="138B12C4" w14:textId="77777777" w:rsidR="00E51D85" w:rsidRDefault="00E51D85" w:rsidP="00E51D85">
      <w:pPr>
        <w:ind w:right="146"/>
        <w:rPr>
          <w:rFonts w:cs="Arial"/>
          <w:szCs w:val="22"/>
        </w:rPr>
      </w:pPr>
    </w:p>
    <w:p w14:paraId="595B9D21" w14:textId="77777777" w:rsidR="00E51D85" w:rsidRDefault="00E51D85" w:rsidP="00E51D85">
      <w:pPr>
        <w:ind w:left="720" w:right="146" w:hanging="720"/>
        <w:rPr>
          <w:rFonts w:cs="Arial"/>
          <w:szCs w:val="22"/>
        </w:rPr>
      </w:pPr>
      <w:r>
        <w:rPr>
          <w:rFonts w:cs="Arial"/>
          <w:szCs w:val="22"/>
        </w:rPr>
        <w:t>(a)</w:t>
      </w:r>
      <w:r>
        <w:rPr>
          <w:rFonts w:cs="Arial"/>
          <w:szCs w:val="22"/>
        </w:rPr>
        <w:tab/>
        <w:t>Of the 6 modes of neutron interaction, place the numbers into the table that correspond to the effect on criticality.</w:t>
      </w:r>
    </w:p>
    <w:p w14:paraId="2AA7D01C" w14:textId="77777777" w:rsidR="00E51D85" w:rsidRDefault="00E51D85" w:rsidP="00E51D85">
      <w:pPr>
        <w:ind w:right="146"/>
        <w:jc w:val="right"/>
        <w:rPr>
          <w:rFonts w:cs="Arial"/>
          <w:szCs w:val="22"/>
        </w:rPr>
      </w:pPr>
      <w:r>
        <w:rPr>
          <w:rFonts w:cs="Arial"/>
          <w:szCs w:val="22"/>
        </w:rPr>
        <w:t>(2 marks)</w:t>
      </w:r>
    </w:p>
    <w:p w14:paraId="02E782D7" w14:textId="77777777" w:rsidR="00E51D85" w:rsidRDefault="00E51D85" w:rsidP="00E51D85">
      <w:pPr>
        <w:ind w:right="146"/>
        <w:jc w:val="right"/>
        <w:rPr>
          <w:rFonts w:cs="Arial"/>
          <w:szCs w:val="22"/>
        </w:rPr>
      </w:pPr>
    </w:p>
    <w:tbl>
      <w:tblPr>
        <w:tblStyle w:val="TableGrid"/>
        <w:tblW w:w="9072" w:type="dxa"/>
        <w:tblInd w:w="704" w:type="dxa"/>
        <w:tblLook w:val="04A0" w:firstRow="1" w:lastRow="0" w:firstColumn="1" w:lastColumn="0" w:noHBand="0" w:noVBand="1"/>
      </w:tblPr>
      <w:tblGrid>
        <w:gridCol w:w="4678"/>
        <w:gridCol w:w="4394"/>
      </w:tblGrid>
      <w:tr w:rsidR="00E51D85" w14:paraId="3CE57286" w14:textId="77777777" w:rsidTr="00E34913">
        <w:trPr>
          <w:trHeight w:val="454"/>
        </w:trPr>
        <w:tc>
          <w:tcPr>
            <w:tcW w:w="4678" w:type="dxa"/>
            <w:vAlign w:val="center"/>
          </w:tcPr>
          <w:p w14:paraId="06931C38" w14:textId="77777777" w:rsidR="00E51D85" w:rsidRPr="00143682" w:rsidRDefault="00E51D85" w:rsidP="00E34913">
            <w:pPr>
              <w:ind w:right="146"/>
              <w:jc w:val="center"/>
              <w:rPr>
                <w:rFonts w:cs="Arial"/>
                <w:b/>
                <w:bCs/>
                <w:szCs w:val="22"/>
              </w:rPr>
            </w:pPr>
            <w:bookmarkStart w:id="16" w:name="_Hlk95994179"/>
            <w:r w:rsidRPr="00143682">
              <w:rPr>
                <w:rFonts w:cs="Arial"/>
                <w:b/>
                <w:bCs/>
                <w:szCs w:val="22"/>
              </w:rPr>
              <w:t>Increase</w:t>
            </w:r>
          </w:p>
        </w:tc>
        <w:tc>
          <w:tcPr>
            <w:tcW w:w="4394" w:type="dxa"/>
            <w:vAlign w:val="center"/>
          </w:tcPr>
          <w:p w14:paraId="54AE46F8" w14:textId="77777777" w:rsidR="00E51D85" w:rsidRPr="00143682" w:rsidRDefault="00E51D85" w:rsidP="00E34913">
            <w:pPr>
              <w:ind w:right="146"/>
              <w:jc w:val="center"/>
              <w:rPr>
                <w:rFonts w:cs="Arial"/>
                <w:b/>
                <w:bCs/>
                <w:szCs w:val="22"/>
              </w:rPr>
            </w:pPr>
            <w:r w:rsidRPr="00143682">
              <w:rPr>
                <w:rFonts w:cs="Arial"/>
                <w:b/>
                <w:bCs/>
                <w:szCs w:val="22"/>
              </w:rPr>
              <w:t>Decrease</w:t>
            </w:r>
          </w:p>
        </w:tc>
      </w:tr>
      <w:tr w:rsidR="00E51D85" w14:paraId="28D37DC7" w14:textId="77777777" w:rsidTr="00E34913">
        <w:tc>
          <w:tcPr>
            <w:tcW w:w="4678" w:type="dxa"/>
          </w:tcPr>
          <w:p w14:paraId="49675273" w14:textId="77777777" w:rsidR="00E51D85" w:rsidRDefault="00E51D85" w:rsidP="00E34913">
            <w:pPr>
              <w:ind w:right="146"/>
              <w:rPr>
                <w:rFonts w:cs="Arial"/>
                <w:szCs w:val="22"/>
              </w:rPr>
            </w:pPr>
          </w:p>
          <w:p w14:paraId="1BD2E277" w14:textId="77777777" w:rsidR="00E51D85" w:rsidRDefault="00E51D85" w:rsidP="00E34913">
            <w:pPr>
              <w:ind w:right="146"/>
              <w:rPr>
                <w:rFonts w:cs="Arial"/>
                <w:szCs w:val="22"/>
              </w:rPr>
            </w:pPr>
          </w:p>
        </w:tc>
        <w:tc>
          <w:tcPr>
            <w:tcW w:w="4394" w:type="dxa"/>
          </w:tcPr>
          <w:p w14:paraId="0446BD29" w14:textId="77777777" w:rsidR="00E51D85" w:rsidRDefault="00E51D85" w:rsidP="00E34913">
            <w:pPr>
              <w:ind w:right="146"/>
              <w:rPr>
                <w:rFonts w:cs="Arial"/>
                <w:szCs w:val="22"/>
              </w:rPr>
            </w:pPr>
          </w:p>
        </w:tc>
      </w:tr>
      <w:bookmarkEnd w:id="16"/>
    </w:tbl>
    <w:p w14:paraId="548CF164" w14:textId="77777777" w:rsidR="00E51D85" w:rsidRDefault="00E51D85" w:rsidP="00E51D85">
      <w:pPr>
        <w:ind w:right="146"/>
        <w:rPr>
          <w:rFonts w:cs="Arial"/>
          <w:szCs w:val="22"/>
        </w:rPr>
      </w:pPr>
    </w:p>
    <w:p w14:paraId="3E1568B6" w14:textId="77777777" w:rsidR="00E51D85" w:rsidRDefault="00E51D85" w:rsidP="00E51D85">
      <w:pPr>
        <w:ind w:right="146"/>
        <w:rPr>
          <w:rFonts w:cs="Arial"/>
          <w:szCs w:val="22"/>
        </w:rPr>
      </w:pPr>
    </w:p>
    <w:p w14:paraId="565EF0B9" w14:textId="77777777" w:rsidR="00E51D85" w:rsidRDefault="00E51D85" w:rsidP="00E51D85">
      <w:pPr>
        <w:ind w:left="720" w:right="146" w:hanging="720"/>
        <w:rPr>
          <w:rFonts w:cs="Arial"/>
          <w:szCs w:val="22"/>
        </w:rPr>
      </w:pPr>
      <w:r>
        <w:rPr>
          <w:rFonts w:cs="Arial"/>
          <w:szCs w:val="22"/>
        </w:rPr>
        <w:t>(b)</w:t>
      </w:r>
      <w:r>
        <w:rPr>
          <w:rFonts w:cs="Arial"/>
          <w:szCs w:val="22"/>
        </w:rPr>
        <w:tab/>
        <w:t xml:space="preserve">Explain why the Core was able to remain subcritical when sitting on its own. </w:t>
      </w:r>
    </w:p>
    <w:p w14:paraId="1345C48C" w14:textId="77777777" w:rsidR="00E51D85" w:rsidRDefault="00E51D85" w:rsidP="00E51D85">
      <w:pPr>
        <w:ind w:right="146"/>
        <w:jc w:val="right"/>
        <w:rPr>
          <w:rFonts w:cs="Arial"/>
          <w:szCs w:val="22"/>
        </w:rPr>
      </w:pPr>
      <w:r>
        <w:rPr>
          <w:rFonts w:cs="Arial"/>
          <w:szCs w:val="22"/>
        </w:rPr>
        <w:t>(3 marks)</w:t>
      </w:r>
    </w:p>
    <w:p w14:paraId="7691F271"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580ED31C"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4BC5AEF7"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79D612BE"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2499FB23"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424427C9"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4BB71B17"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4A972FB9"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2243AB23" w14:textId="6E35000D" w:rsidR="00E51D85" w:rsidRPr="00E51D85"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190923A0" w14:textId="77777777" w:rsidR="00E51D85" w:rsidRDefault="00E51D85" w:rsidP="00E51D85">
      <w:pPr>
        <w:ind w:right="146"/>
        <w:rPr>
          <w:rFonts w:cs="Arial"/>
          <w:szCs w:val="22"/>
        </w:rPr>
      </w:pPr>
    </w:p>
    <w:p w14:paraId="0EA876A9" w14:textId="77777777" w:rsidR="00E51D85" w:rsidRDefault="00E51D85" w:rsidP="00E51D85">
      <w:pPr>
        <w:ind w:left="720" w:right="146" w:hanging="720"/>
        <w:rPr>
          <w:rFonts w:cs="Arial"/>
          <w:szCs w:val="22"/>
        </w:rPr>
      </w:pPr>
      <w:r>
        <w:rPr>
          <w:rFonts w:cs="Arial"/>
          <w:szCs w:val="22"/>
        </w:rPr>
        <w:t>(c)</w:t>
      </w:r>
      <w:r>
        <w:rPr>
          <w:rFonts w:cs="Arial"/>
          <w:szCs w:val="22"/>
        </w:rPr>
        <w:tab/>
        <w:t>Explain the role of the beryllium shell and the tungsten carbide blocks in relation to the criticality of the demon core.</w:t>
      </w:r>
    </w:p>
    <w:p w14:paraId="6FDCFA72" w14:textId="77777777" w:rsidR="00E51D85" w:rsidRDefault="00E51D85" w:rsidP="00E51D85">
      <w:pPr>
        <w:ind w:right="146"/>
        <w:jc w:val="right"/>
        <w:rPr>
          <w:rFonts w:cs="Arial"/>
          <w:szCs w:val="22"/>
        </w:rPr>
      </w:pPr>
      <w:r>
        <w:rPr>
          <w:rFonts w:cs="Arial"/>
          <w:szCs w:val="22"/>
        </w:rPr>
        <w:t>(3 marks)</w:t>
      </w:r>
    </w:p>
    <w:p w14:paraId="0B80EB71"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6BD5039F"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65F8E617"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189FFFF6"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4D2B40A8"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0F5C4107"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613774C5"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2787917E"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16E56625" w14:textId="77777777" w:rsidR="00E51D85" w:rsidRDefault="00E51D85" w:rsidP="00E51D85">
      <w:pPr>
        <w:ind w:right="146"/>
        <w:rPr>
          <w:rFonts w:cs="Arial"/>
          <w:szCs w:val="22"/>
        </w:rPr>
      </w:pPr>
    </w:p>
    <w:p w14:paraId="798C44F9" w14:textId="77777777" w:rsidR="00E51D85" w:rsidRDefault="00E51D85" w:rsidP="00E51D85">
      <w:pPr>
        <w:ind w:right="146"/>
        <w:rPr>
          <w:rFonts w:cs="Arial"/>
          <w:szCs w:val="22"/>
        </w:rPr>
      </w:pPr>
    </w:p>
    <w:p w14:paraId="153EF2C1" w14:textId="77777777" w:rsidR="00E51D85" w:rsidRDefault="00E51D85" w:rsidP="00E51D85">
      <w:pPr>
        <w:ind w:right="146"/>
        <w:rPr>
          <w:rFonts w:cs="Arial"/>
          <w:szCs w:val="22"/>
        </w:rPr>
      </w:pPr>
      <w:r w:rsidRPr="00020524">
        <w:rPr>
          <w:rFonts w:cs="Arial"/>
          <w:szCs w:val="22"/>
        </w:rPr>
        <w:t xml:space="preserve">At the time of the accident, </w:t>
      </w:r>
      <w:r>
        <w:rPr>
          <w:rFonts w:cs="Arial"/>
          <w:szCs w:val="22"/>
        </w:rPr>
        <w:t xml:space="preserve">prescribed </w:t>
      </w:r>
      <w:r w:rsidRPr="00020524">
        <w:rPr>
          <w:rFonts w:cs="Arial"/>
          <w:szCs w:val="22"/>
        </w:rPr>
        <w:t>dosimetry</w:t>
      </w:r>
      <w:r>
        <w:rPr>
          <w:rFonts w:cs="Arial"/>
          <w:szCs w:val="22"/>
        </w:rPr>
        <w:t xml:space="preserve"> film</w:t>
      </w:r>
      <w:r w:rsidRPr="00020524">
        <w:rPr>
          <w:rFonts w:cs="Arial"/>
          <w:szCs w:val="22"/>
        </w:rPr>
        <w:t xml:space="preserve"> badges were in a locked box about 30 m from the accident. Realizing that no one in the room had their film badges on</w:t>
      </w:r>
      <w:r>
        <w:rPr>
          <w:rFonts w:cs="Arial"/>
          <w:szCs w:val="22"/>
        </w:rPr>
        <w:t xml:space="preserve"> combined with Slotin knowing the severity of what had occurred, he ordered all of the personnel in the room to indicate where they were standing. This enabled the physicists to estimate the dose equivalent that each body had received. </w:t>
      </w:r>
    </w:p>
    <w:p w14:paraId="2AF397FA" w14:textId="77777777" w:rsidR="00E51D85" w:rsidRDefault="00E51D85" w:rsidP="00E51D85">
      <w:pPr>
        <w:ind w:right="146"/>
        <w:rPr>
          <w:rFonts w:cs="Arial"/>
          <w:szCs w:val="22"/>
        </w:rPr>
      </w:pPr>
      <w:r>
        <w:rPr>
          <w:rFonts w:cs="Arial"/>
          <w:noProof/>
          <w:szCs w:val="22"/>
        </w:rPr>
        <mc:AlternateContent>
          <mc:Choice Requires="wpg">
            <w:drawing>
              <wp:anchor distT="0" distB="0" distL="114300" distR="114300" simplePos="0" relativeHeight="251805696" behindDoc="0" locked="0" layoutInCell="1" allowOverlap="1" wp14:anchorId="612B2DC3" wp14:editId="508771D3">
                <wp:simplePos x="0" y="0"/>
                <wp:positionH relativeFrom="column">
                  <wp:posOffset>774060</wp:posOffset>
                </wp:positionH>
                <wp:positionV relativeFrom="paragraph">
                  <wp:posOffset>66040</wp:posOffset>
                </wp:positionV>
                <wp:extent cx="4704720" cy="3992245"/>
                <wp:effectExtent l="0" t="0" r="635" b="8255"/>
                <wp:wrapSquare wrapText="bothSides"/>
                <wp:docPr id="1" name="Group 1"/>
                <wp:cNvGraphicFramePr/>
                <a:graphic xmlns:a="http://schemas.openxmlformats.org/drawingml/2006/main">
                  <a:graphicData uri="http://schemas.microsoft.com/office/word/2010/wordprocessingGroup">
                    <wpg:wgp>
                      <wpg:cNvGrpSpPr/>
                      <wpg:grpSpPr>
                        <a:xfrm>
                          <a:off x="0" y="0"/>
                          <a:ext cx="4704720" cy="3992245"/>
                          <a:chOff x="828676" y="-142921"/>
                          <a:chExt cx="4705350" cy="3993526"/>
                        </a:xfrm>
                      </wpg:grpSpPr>
                      <wps:wsp>
                        <wps:cNvPr id="2" name="Text Box 2"/>
                        <wps:cNvSpPr txBox="1">
                          <a:spLocks noChangeArrowheads="1"/>
                        </wps:cNvSpPr>
                        <wps:spPr bwMode="auto">
                          <a:xfrm>
                            <a:off x="1543787" y="3552264"/>
                            <a:ext cx="3086513" cy="298341"/>
                          </a:xfrm>
                          <a:prstGeom prst="rect">
                            <a:avLst/>
                          </a:prstGeom>
                          <a:solidFill>
                            <a:schemeClr val="bg1"/>
                          </a:solidFill>
                          <a:ln w="9525">
                            <a:noFill/>
                            <a:miter lim="800000"/>
                            <a:headEnd/>
                            <a:tailEnd/>
                          </a:ln>
                        </wps:spPr>
                        <wps:txbx>
                          <w:txbxContent>
                            <w:p w14:paraId="68751145" w14:textId="77777777" w:rsidR="00E51D85" w:rsidRPr="001B13CD" w:rsidRDefault="00E51D85" w:rsidP="00E51D85">
                              <w:pPr>
                                <w:rPr>
                                  <w:rFonts w:cs="Arial"/>
                                  <w:szCs w:val="22"/>
                                </w:rPr>
                              </w:pPr>
                              <w:r>
                                <w:rPr>
                                  <w:rFonts w:cs="Arial"/>
                                  <w:szCs w:val="22"/>
                                </w:rPr>
                                <w:t xml:space="preserve">Image 4: Approximate locations of personnel. </w:t>
                              </w:r>
                            </w:p>
                          </w:txbxContent>
                        </wps:txbx>
                        <wps:bodyPr rot="0" vert="horz" wrap="square" lIns="91440" tIns="45720" rIns="91440" bIns="45720" anchor="t" anchorCtr="0">
                          <a:noAutofit/>
                        </wps:bodyPr>
                      </wps:wsp>
                      <pic:pic xmlns:pic="http://schemas.openxmlformats.org/drawingml/2006/picture">
                        <pic:nvPicPr>
                          <pic:cNvPr id="3" name="Picture 22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828676" y="-142921"/>
                            <a:ext cx="4705350" cy="3630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2B2DC3" id="Group 1" o:spid="_x0000_s1154" style="position:absolute;margin-left:60.95pt;margin-top:5.2pt;width:370.45pt;height:314.35pt;z-index:251805696;mso-width-relative:margin;mso-height-relative:margin" coordorigin="8286,-1429" coordsize="47053,3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&#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">
                <v:shape id="_x0000_s1155" type="#_x0000_t202" style="position:absolute;left:15437;top:35522;width:3086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" fillcolor="white [3212]" stroked="f">
                  <v:textbox>
                    <w:txbxContent>
                      <w:p w14:paraId="68751145" w14:textId="77777777" w:rsidR="00E51D85" w:rsidRPr="001B13CD" w:rsidRDefault="00E51D85" w:rsidP="00E51D85">
                        <w:pPr>
                          <w:rPr>
                            <w:rFonts w:cs="Arial"/>
                            <w:szCs w:val="22"/>
                          </w:rPr>
                        </w:pPr>
                        <w:r>
                          <w:rPr>
                            <w:rFonts w:cs="Arial"/>
                            <w:szCs w:val="22"/>
                          </w:rPr>
                          <w:t xml:space="preserve">Image 4: Approximate locations of personnel. </w:t>
                        </w:r>
                      </w:p>
                    </w:txbxContent>
                  </v:textbox>
                </v:shape>
                <v:shape id="Picture 226" o:spid="_x0000_s1156" type="#_x0000_t75" style="position:absolute;left:8286;top:-1429;width:47054;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">
                  <v:imagedata r:id="rId25" o:title=""/>
                </v:shape>
                <w10:wrap type="square"/>
              </v:group>
            </w:pict>
          </mc:Fallback>
        </mc:AlternateContent>
      </w:r>
    </w:p>
    <w:p w14:paraId="5E1A1EB2" w14:textId="77777777" w:rsidR="00E51D85" w:rsidRDefault="00E51D85" w:rsidP="00E51D85">
      <w:pPr>
        <w:ind w:right="146"/>
        <w:rPr>
          <w:rFonts w:cs="Arial"/>
          <w:szCs w:val="22"/>
        </w:rPr>
      </w:pPr>
    </w:p>
    <w:p w14:paraId="2B187A71" w14:textId="77777777" w:rsidR="00E51D85" w:rsidRDefault="00E51D85" w:rsidP="00E51D85">
      <w:pPr>
        <w:ind w:right="146"/>
        <w:rPr>
          <w:rFonts w:cs="Arial"/>
          <w:szCs w:val="22"/>
        </w:rPr>
      </w:pPr>
    </w:p>
    <w:p w14:paraId="651E0A7B" w14:textId="77777777" w:rsidR="00E51D85" w:rsidRDefault="00E51D85" w:rsidP="00E51D85">
      <w:pPr>
        <w:ind w:right="146"/>
        <w:rPr>
          <w:rFonts w:cs="Arial"/>
          <w:szCs w:val="22"/>
        </w:rPr>
      </w:pPr>
    </w:p>
    <w:p w14:paraId="4C84EAD2" w14:textId="77777777" w:rsidR="00E51D85" w:rsidRDefault="00E51D85" w:rsidP="00E51D85">
      <w:pPr>
        <w:ind w:right="146"/>
        <w:rPr>
          <w:rFonts w:cs="Arial"/>
          <w:szCs w:val="22"/>
        </w:rPr>
      </w:pPr>
    </w:p>
    <w:p w14:paraId="223167D6" w14:textId="77777777" w:rsidR="00E51D85" w:rsidRDefault="00E51D85" w:rsidP="00E51D85">
      <w:pPr>
        <w:ind w:right="146"/>
        <w:rPr>
          <w:rFonts w:cs="Arial"/>
          <w:szCs w:val="22"/>
        </w:rPr>
      </w:pPr>
    </w:p>
    <w:p w14:paraId="5C6945A5" w14:textId="77777777" w:rsidR="00E51D85" w:rsidRDefault="00E51D85" w:rsidP="00E51D85">
      <w:pPr>
        <w:ind w:right="146"/>
        <w:rPr>
          <w:rFonts w:cs="Arial"/>
          <w:szCs w:val="22"/>
        </w:rPr>
      </w:pPr>
    </w:p>
    <w:p w14:paraId="4DA1C107" w14:textId="77777777" w:rsidR="00E51D85" w:rsidRDefault="00E51D85" w:rsidP="00E51D85">
      <w:pPr>
        <w:ind w:right="146"/>
        <w:rPr>
          <w:rFonts w:cs="Arial"/>
          <w:szCs w:val="22"/>
        </w:rPr>
      </w:pPr>
    </w:p>
    <w:p w14:paraId="51770D92" w14:textId="77777777" w:rsidR="00E51D85" w:rsidRDefault="00E51D85" w:rsidP="00E51D85">
      <w:pPr>
        <w:ind w:right="146"/>
        <w:rPr>
          <w:rFonts w:cs="Arial"/>
          <w:szCs w:val="22"/>
        </w:rPr>
      </w:pPr>
    </w:p>
    <w:p w14:paraId="5F5086AF" w14:textId="77777777" w:rsidR="00E51D85" w:rsidRDefault="00E51D85" w:rsidP="00E51D85">
      <w:pPr>
        <w:ind w:right="146"/>
        <w:rPr>
          <w:rFonts w:cs="Arial"/>
          <w:szCs w:val="22"/>
        </w:rPr>
      </w:pPr>
    </w:p>
    <w:p w14:paraId="2F4BCFF3" w14:textId="77777777" w:rsidR="00E51D85" w:rsidRDefault="00E51D85" w:rsidP="00E51D85">
      <w:pPr>
        <w:ind w:right="146"/>
        <w:rPr>
          <w:rFonts w:cs="Arial"/>
          <w:szCs w:val="22"/>
        </w:rPr>
      </w:pPr>
    </w:p>
    <w:p w14:paraId="0A757818" w14:textId="77777777" w:rsidR="00E51D85" w:rsidRDefault="00E51D85" w:rsidP="00E51D85">
      <w:pPr>
        <w:ind w:right="146"/>
        <w:rPr>
          <w:rFonts w:cs="Arial"/>
          <w:szCs w:val="22"/>
        </w:rPr>
      </w:pPr>
    </w:p>
    <w:p w14:paraId="578CE9E3" w14:textId="77777777" w:rsidR="00E51D85" w:rsidRDefault="00E51D85" w:rsidP="00E51D85">
      <w:pPr>
        <w:ind w:right="146"/>
        <w:rPr>
          <w:rFonts w:cs="Arial"/>
          <w:szCs w:val="22"/>
        </w:rPr>
      </w:pPr>
    </w:p>
    <w:p w14:paraId="53F59A02" w14:textId="77777777" w:rsidR="00E51D85" w:rsidRDefault="00E51D85" w:rsidP="00E51D85">
      <w:pPr>
        <w:ind w:right="146"/>
        <w:rPr>
          <w:rFonts w:cs="Arial"/>
          <w:szCs w:val="22"/>
        </w:rPr>
      </w:pPr>
    </w:p>
    <w:p w14:paraId="102211D3" w14:textId="77777777" w:rsidR="00E51D85" w:rsidRDefault="00E51D85" w:rsidP="00E51D85">
      <w:pPr>
        <w:ind w:right="146"/>
        <w:rPr>
          <w:rFonts w:cs="Arial"/>
          <w:szCs w:val="22"/>
        </w:rPr>
      </w:pPr>
    </w:p>
    <w:p w14:paraId="06128FFE" w14:textId="77777777" w:rsidR="00E51D85" w:rsidRDefault="00E51D85" w:rsidP="00E51D85">
      <w:pPr>
        <w:ind w:right="146"/>
        <w:rPr>
          <w:rFonts w:cs="Arial"/>
          <w:szCs w:val="22"/>
        </w:rPr>
      </w:pPr>
    </w:p>
    <w:p w14:paraId="112AA991" w14:textId="77777777" w:rsidR="00E51D85" w:rsidRDefault="00E51D85" w:rsidP="00E51D85">
      <w:pPr>
        <w:ind w:right="146"/>
        <w:rPr>
          <w:rFonts w:cs="Arial"/>
          <w:szCs w:val="22"/>
        </w:rPr>
      </w:pPr>
    </w:p>
    <w:p w14:paraId="2CB7CC2F" w14:textId="77777777" w:rsidR="00E51D85" w:rsidRDefault="00E51D85" w:rsidP="00E51D85">
      <w:pPr>
        <w:ind w:right="146"/>
        <w:rPr>
          <w:rFonts w:cs="Arial"/>
          <w:szCs w:val="22"/>
        </w:rPr>
      </w:pPr>
    </w:p>
    <w:p w14:paraId="2220FCDF" w14:textId="77777777" w:rsidR="00E51D85" w:rsidRDefault="00E51D85" w:rsidP="00E51D85">
      <w:pPr>
        <w:ind w:right="146"/>
        <w:rPr>
          <w:rFonts w:cs="Arial"/>
          <w:szCs w:val="22"/>
        </w:rPr>
      </w:pPr>
    </w:p>
    <w:p w14:paraId="6691A9A9" w14:textId="77777777" w:rsidR="00E51D85" w:rsidRDefault="00E51D85" w:rsidP="00E51D85">
      <w:pPr>
        <w:ind w:right="146"/>
        <w:rPr>
          <w:rFonts w:cs="Arial"/>
          <w:szCs w:val="22"/>
        </w:rPr>
      </w:pPr>
    </w:p>
    <w:p w14:paraId="7D26B080" w14:textId="77777777" w:rsidR="00E51D85" w:rsidRDefault="00E51D85" w:rsidP="00E51D85">
      <w:pPr>
        <w:ind w:right="146"/>
        <w:rPr>
          <w:rFonts w:cs="Arial"/>
          <w:szCs w:val="22"/>
        </w:rPr>
      </w:pPr>
    </w:p>
    <w:p w14:paraId="504E2538" w14:textId="77777777" w:rsidR="00E51D85" w:rsidRDefault="00E51D85" w:rsidP="00E51D85">
      <w:pPr>
        <w:ind w:right="146"/>
        <w:rPr>
          <w:rFonts w:cs="Arial"/>
          <w:szCs w:val="22"/>
        </w:rPr>
      </w:pPr>
    </w:p>
    <w:p w14:paraId="60F6C5F6" w14:textId="77777777" w:rsidR="00E51D85" w:rsidRDefault="00E51D85" w:rsidP="00E51D85">
      <w:pPr>
        <w:ind w:right="146"/>
        <w:rPr>
          <w:rFonts w:cs="Arial"/>
          <w:szCs w:val="22"/>
        </w:rPr>
      </w:pPr>
    </w:p>
    <w:p w14:paraId="7615486E" w14:textId="77777777" w:rsidR="00E51D85" w:rsidRDefault="00E51D85" w:rsidP="00E51D85">
      <w:pPr>
        <w:ind w:right="146"/>
        <w:rPr>
          <w:rFonts w:cs="Arial"/>
          <w:szCs w:val="22"/>
        </w:rPr>
      </w:pPr>
    </w:p>
    <w:p w14:paraId="29888A8A" w14:textId="77777777" w:rsidR="00E51D85" w:rsidRDefault="00E51D85" w:rsidP="00E51D85">
      <w:pPr>
        <w:ind w:right="146"/>
        <w:rPr>
          <w:rFonts w:cs="Arial"/>
          <w:szCs w:val="22"/>
        </w:rPr>
      </w:pPr>
    </w:p>
    <w:p w14:paraId="76379D3B" w14:textId="77777777" w:rsidR="00E51D85" w:rsidRDefault="00E51D85" w:rsidP="00E51D85">
      <w:pPr>
        <w:ind w:right="146"/>
        <w:rPr>
          <w:rFonts w:cs="Arial"/>
          <w:szCs w:val="22"/>
        </w:rPr>
      </w:pPr>
    </w:p>
    <w:p w14:paraId="4E97DD1D" w14:textId="77777777" w:rsidR="00E51D85" w:rsidRPr="001B13CD" w:rsidRDefault="00E51D85" w:rsidP="00E51D85">
      <w:pPr>
        <w:ind w:right="146"/>
        <w:rPr>
          <w:rFonts w:cs="Arial"/>
          <w:szCs w:val="22"/>
        </w:rPr>
      </w:pPr>
      <w:r>
        <w:rPr>
          <w:rFonts w:cs="Arial"/>
          <w:szCs w:val="22"/>
        </w:rPr>
        <w:t>In the image above, the symbols</w:t>
      </w:r>
      <w:r>
        <w:rPr>
          <w:noProof/>
        </w:rPr>
        <w:drawing>
          <wp:inline distT="0" distB="0" distL="0" distR="0" wp14:anchorId="77267946" wp14:editId="1A077987">
            <wp:extent cx="176842" cy="173845"/>
            <wp:effectExtent l="0" t="0" r="0" b="0"/>
            <wp:docPr id="1957718458" name="Picture 19577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203" cy="180099"/>
                    </a:xfrm>
                    <a:prstGeom prst="rect">
                      <a:avLst/>
                    </a:prstGeom>
                  </pic:spPr>
                </pic:pic>
              </a:graphicData>
            </a:graphic>
          </wp:inline>
        </w:drawing>
      </w:r>
      <w:r>
        <w:rPr>
          <w:rFonts w:cs="Arial"/>
          <w:szCs w:val="22"/>
        </w:rPr>
        <w:t>denote a dosimetry counter that was present during the accident. The dose i.e. (7.9 R) is measured in Roentegen. 1 Roentegen is equal to 0.010 Sv.</w:t>
      </w:r>
    </w:p>
    <w:p w14:paraId="330A84F7" w14:textId="77777777" w:rsidR="00E51D85" w:rsidRDefault="00E51D85" w:rsidP="00E51D85">
      <w:pPr>
        <w:ind w:right="146"/>
        <w:rPr>
          <w:rFonts w:cs="Arial"/>
          <w:szCs w:val="22"/>
        </w:rPr>
      </w:pPr>
    </w:p>
    <w:p w14:paraId="5C0CBE6E" w14:textId="77777777" w:rsidR="00E51D85" w:rsidRDefault="00E51D85" w:rsidP="00E51D85">
      <w:pPr>
        <w:ind w:right="146"/>
        <w:rPr>
          <w:rFonts w:cs="Arial"/>
          <w:szCs w:val="22"/>
        </w:rPr>
      </w:pPr>
    </w:p>
    <w:p w14:paraId="6FF2574D" w14:textId="58AAA45E" w:rsidR="00E51D85" w:rsidRPr="00376C6B" w:rsidRDefault="00E51D85" w:rsidP="00E51D85">
      <w:pPr>
        <w:ind w:right="146"/>
        <w:rPr>
          <w:rFonts w:cs="Arial"/>
          <w:bCs/>
          <w:szCs w:val="22"/>
        </w:rPr>
      </w:pPr>
      <w:r w:rsidRPr="00CB2028">
        <w:rPr>
          <w:rFonts w:cs="Arial"/>
          <w:b/>
          <w:szCs w:val="22"/>
        </w:rPr>
        <w:lastRenderedPageBreak/>
        <w:t xml:space="preserve">Question </w:t>
      </w:r>
      <w:r>
        <w:rPr>
          <w:rFonts w:cs="Arial"/>
          <w:b/>
          <w:szCs w:val="22"/>
        </w:rPr>
        <w:t>1</w:t>
      </w:r>
      <w:r w:rsidR="00A61AA1">
        <w:rPr>
          <w:rFonts w:cs="Arial"/>
          <w:b/>
          <w:szCs w:val="22"/>
        </w:rPr>
        <w:t>7</w:t>
      </w:r>
      <w:r>
        <w:rPr>
          <w:rFonts w:cs="Arial"/>
          <w:b/>
          <w:szCs w:val="22"/>
        </w:rPr>
        <w:t xml:space="preserve"> </w:t>
      </w:r>
      <w:r>
        <w:rPr>
          <w:rFonts w:cs="Arial"/>
          <w:bCs/>
          <w:szCs w:val="22"/>
        </w:rPr>
        <w:t>(continued)</w:t>
      </w:r>
    </w:p>
    <w:p w14:paraId="3F0C20E8" w14:textId="77777777" w:rsidR="00E51D85" w:rsidRDefault="00E51D85" w:rsidP="00E51D85">
      <w:pPr>
        <w:ind w:right="146"/>
        <w:rPr>
          <w:rFonts w:cs="Arial"/>
          <w:szCs w:val="22"/>
        </w:rPr>
      </w:pPr>
    </w:p>
    <w:p w14:paraId="4F57288A" w14:textId="77777777" w:rsidR="00E51D85" w:rsidRDefault="00E51D85" w:rsidP="00E51D85">
      <w:pPr>
        <w:ind w:right="146"/>
        <w:rPr>
          <w:rFonts w:cs="Arial"/>
          <w:szCs w:val="22"/>
        </w:rPr>
      </w:pPr>
      <w:r>
        <w:rPr>
          <w:rFonts w:cs="Arial"/>
          <w:szCs w:val="22"/>
        </w:rPr>
        <w:t>The table below shows an estimated summary and the subsequent health effects of the men.</w:t>
      </w:r>
    </w:p>
    <w:p w14:paraId="5DBB222E" w14:textId="77777777" w:rsidR="00E51D85" w:rsidRDefault="00E51D85" w:rsidP="00E51D85">
      <w:pPr>
        <w:ind w:right="146"/>
        <w:rPr>
          <w:rFonts w:cs="Arial"/>
          <w:szCs w:val="22"/>
        </w:rPr>
      </w:pPr>
    </w:p>
    <w:tbl>
      <w:tblPr>
        <w:tblStyle w:val="TableGrid"/>
        <w:tblW w:w="9634" w:type="dxa"/>
        <w:tblLook w:val="04A0" w:firstRow="1" w:lastRow="0" w:firstColumn="1" w:lastColumn="0" w:noHBand="0" w:noVBand="1"/>
      </w:tblPr>
      <w:tblGrid>
        <w:gridCol w:w="2263"/>
        <w:gridCol w:w="1843"/>
        <w:gridCol w:w="2293"/>
        <w:gridCol w:w="3235"/>
      </w:tblGrid>
      <w:tr w:rsidR="00E51D85" w14:paraId="5096FCA9" w14:textId="77777777" w:rsidTr="00E34913">
        <w:tc>
          <w:tcPr>
            <w:tcW w:w="2263" w:type="dxa"/>
            <w:vAlign w:val="center"/>
          </w:tcPr>
          <w:p w14:paraId="6F1B15B3" w14:textId="77777777" w:rsidR="00E51D85" w:rsidRPr="00E51F7F" w:rsidRDefault="00E51D85" w:rsidP="00E34913">
            <w:pPr>
              <w:ind w:right="146"/>
              <w:jc w:val="center"/>
              <w:rPr>
                <w:rFonts w:cs="Arial"/>
                <w:b/>
                <w:bCs/>
                <w:szCs w:val="22"/>
              </w:rPr>
            </w:pPr>
            <w:r w:rsidRPr="00E51F7F">
              <w:rPr>
                <w:rFonts w:cs="Arial"/>
                <w:b/>
                <w:bCs/>
                <w:szCs w:val="22"/>
              </w:rPr>
              <w:t>Name</w:t>
            </w:r>
          </w:p>
        </w:tc>
        <w:tc>
          <w:tcPr>
            <w:tcW w:w="1843" w:type="dxa"/>
            <w:vAlign w:val="center"/>
          </w:tcPr>
          <w:p w14:paraId="7D1C6FCE" w14:textId="77777777" w:rsidR="00E51D85" w:rsidRPr="00E51F7F" w:rsidRDefault="00E51D85" w:rsidP="00E34913">
            <w:pPr>
              <w:ind w:right="146"/>
              <w:jc w:val="center"/>
              <w:rPr>
                <w:rFonts w:cs="Arial"/>
                <w:b/>
                <w:bCs/>
                <w:szCs w:val="22"/>
              </w:rPr>
            </w:pPr>
            <w:r w:rsidRPr="00E51F7F">
              <w:rPr>
                <w:rFonts w:cs="Arial"/>
                <w:b/>
                <w:bCs/>
                <w:szCs w:val="22"/>
              </w:rPr>
              <w:t>Profession</w:t>
            </w:r>
          </w:p>
        </w:tc>
        <w:tc>
          <w:tcPr>
            <w:tcW w:w="2293" w:type="dxa"/>
            <w:vAlign w:val="center"/>
          </w:tcPr>
          <w:p w14:paraId="46FA34BC" w14:textId="77777777" w:rsidR="00E51D85" w:rsidRPr="00E51F7F" w:rsidRDefault="00E51D85" w:rsidP="00E34913">
            <w:pPr>
              <w:ind w:right="146"/>
              <w:jc w:val="center"/>
              <w:rPr>
                <w:rFonts w:cs="Arial"/>
                <w:b/>
                <w:bCs/>
                <w:szCs w:val="22"/>
              </w:rPr>
            </w:pPr>
            <w:r w:rsidRPr="00E51F7F">
              <w:rPr>
                <w:rFonts w:cs="Arial"/>
                <w:b/>
                <w:bCs/>
                <w:szCs w:val="22"/>
              </w:rPr>
              <w:t>Dose</w:t>
            </w:r>
            <w:r>
              <w:rPr>
                <w:rFonts w:cs="Arial"/>
                <w:b/>
                <w:bCs/>
                <w:szCs w:val="22"/>
              </w:rPr>
              <w:t xml:space="preserve"> (Gy)</w:t>
            </w:r>
          </w:p>
        </w:tc>
        <w:tc>
          <w:tcPr>
            <w:tcW w:w="3235" w:type="dxa"/>
            <w:vAlign w:val="center"/>
          </w:tcPr>
          <w:p w14:paraId="07C5F6BA" w14:textId="77777777" w:rsidR="00E51D85" w:rsidRPr="00E51F7F" w:rsidRDefault="00E51D85" w:rsidP="00E34913">
            <w:pPr>
              <w:ind w:right="146"/>
              <w:jc w:val="center"/>
              <w:rPr>
                <w:rFonts w:cs="Arial"/>
                <w:b/>
                <w:bCs/>
                <w:szCs w:val="22"/>
              </w:rPr>
            </w:pPr>
            <w:r w:rsidRPr="00E51F7F">
              <w:rPr>
                <w:rFonts w:cs="Arial"/>
                <w:b/>
                <w:bCs/>
                <w:szCs w:val="22"/>
              </w:rPr>
              <w:t>Aftermath</w:t>
            </w:r>
          </w:p>
        </w:tc>
      </w:tr>
      <w:tr w:rsidR="00E51D85" w14:paraId="64E3C859" w14:textId="77777777" w:rsidTr="00E34913">
        <w:tc>
          <w:tcPr>
            <w:tcW w:w="9634" w:type="dxa"/>
            <w:gridSpan w:val="4"/>
            <w:vAlign w:val="center"/>
          </w:tcPr>
          <w:p w14:paraId="4B67B6FC" w14:textId="77777777" w:rsidR="00E51D85" w:rsidRPr="001E67D5" w:rsidRDefault="00E51D85" w:rsidP="00E34913">
            <w:pPr>
              <w:ind w:right="146"/>
              <w:jc w:val="center"/>
              <w:rPr>
                <w:rFonts w:cs="Arial"/>
                <w:b/>
                <w:bCs/>
                <w:szCs w:val="22"/>
              </w:rPr>
            </w:pPr>
            <w:r w:rsidRPr="001E67D5">
              <w:rPr>
                <w:rFonts w:cs="Arial"/>
                <w:b/>
                <w:bCs/>
                <w:szCs w:val="22"/>
              </w:rPr>
              <w:t>Incident 1</w:t>
            </w:r>
          </w:p>
        </w:tc>
      </w:tr>
      <w:tr w:rsidR="00E51D85" w14:paraId="680C0986" w14:textId="77777777" w:rsidTr="00E34913">
        <w:tc>
          <w:tcPr>
            <w:tcW w:w="2263" w:type="dxa"/>
            <w:vAlign w:val="center"/>
          </w:tcPr>
          <w:p w14:paraId="1189E044" w14:textId="77777777" w:rsidR="00E51D85" w:rsidRDefault="00E51D85" w:rsidP="00E34913">
            <w:pPr>
              <w:ind w:right="146"/>
              <w:jc w:val="center"/>
              <w:rPr>
                <w:rFonts w:cs="Arial"/>
                <w:szCs w:val="22"/>
              </w:rPr>
            </w:pPr>
            <w:r>
              <w:rPr>
                <w:rFonts w:cs="Arial"/>
                <w:szCs w:val="22"/>
              </w:rPr>
              <w:t>Harry Daghlian</w:t>
            </w:r>
          </w:p>
        </w:tc>
        <w:tc>
          <w:tcPr>
            <w:tcW w:w="1843" w:type="dxa"/>
            <w:vAlign w:val="center"/>
          </w:tcPr>
          <w:p w14:paraId="716D53B0" w14:textId="77777777" w:rsidR="00E51D85" w:rsidRDefault="00E51D85" w:rsidP="00E34913">
            <w:pPr>
              <w:ind w:right="146"/>
              <w:jc w:val="center"/>
              <w:rPr>
                <w:rFonts w:cs="Arial"/>
                <w:szCs w:val="22"/>
              </w:rPr>
            </w:pPr>
            <w:r>
              <w:rPr>
                <w:rFonts w:cs="Arial"/>
                <w:szCs w:val="22"/>
              </w:rPr>
              <w:t>Physicist</w:t>
            </w:r>
          </w:p>
        </w:tc>
        <w:tc>
          <w:tcPr>
            <w:tcW w:w="2293" w:type="dxa"/>
            <w:vAlign w:val="center"/>
          </w:tcPr>
          <w:p w14:paraId="0A306F9E" w14:textId="77777777" w:rsidR="00E51D85" w:rsidRDefault="00E51D85" w:rsidP="00E34913">
            <w:pPr>
              <w:ind w:right="146"/>
              <w:jc w:val="center"/>
              <w:rPr>
                <w:rFonts w:cs="Arial"/>
                <w:szCs w:val="22"/>
              </w:rPr>
            </w:pPr>
            <w:r>
              <w:rPr>
                <w:rFonts w:cs="Arial"/>
                <w:szCs w:val="22"/>
              </w:rPr>
              <w:t>2.0 (fast neutron)</w:t>
            </w:r>
          </w:p>
          <w:p w14:paraId="7F36AA6E" w14:textId="77777777" w:rsidR="00E51D85" w:rsidRDefault="00E51D85" w:rsidP="00E34913">
            <w:pPr>
              <w:ind w:right="146"/>
              <w:jc w:val="center"/>
              <w:rPr>
                <w:rFonts w:cs="Arial"/>
                <w:szCs w:val="22"/>
              </w:rPr>
            </w:pPr>
            <w:r>
              <w:rPr>
                <w:rFonts w:cs="Arial"/>
                <w:szCs w:val="22"/>
              </w:rPr>
              <w:t>1.1 (gamma)</w:t>
            </w:r>
          </w:p>
        </w:tc>
        <w:tc>
          <w:tcPr>
            <w:tcW w:w="3235" w:type="dxa"/>
            <w:vAlign w:val="center"/>
          </w:tcPr>
          <w:p w14:paraId="6F353A57" w14:textId="77777777" w:rsidR="00E51D85" w:rsidRDefault="00E51D85" w:rsidP="00E34913">
            <w:pPr>
              <w:ind w:right="146"/>
              <w:jc w:val="center"/>
              <w:rPr>
                <w:rFonts w:cs="Arial"/>
                <w:szCs w:val="22"/>
              </w:rPr>
            </w:pPr>
            <w:r>
              <w:rPr>
                <w:rFonts w:cs="Arial"/>
                <w:szCs w:val="22"/>
              </w:rPr>
              <w:t>d</w:t>
            </w:r>
            <w:r w:rsidRPr="0080263F">
              <w:rPr>
                <w:rFonts w:cs="Arial"/>
                <w:szCs w:val="22"/>
              </w:rPr>
              <w:t>ied 25 days after the accident of acute radiation syndrome</w:t>
            </w:r>
          </w:p>
        </w:tc>
      </w:tr>
      <w:tr w:rsidR="00E51D85" w14:paraId="0AC40CC2" w14:textId="77777777" w:rsidTr="00E34913">
        <w:tc>
          <w:tcPr>
            <w:tcW w:w="2263" w:type="dxa"/>
            <w:vAlign w:val="center"/>
          </w:tcPr>
          <w:p w14:paraId="30D64581" w14:textId="77777777" w:rsidR="00E51D85" w:rsidRDefault="00E51D85" w:rsidP="00E34913">
            <w:pPr>
              <w:ind w:right="146"/>
              <w:jc w:val="center"/>
              <w:rPr>
                <w:rFonts w:cs="Arial"/>
                <w:szCs w:val="22"/>
              </w:rPr>
            </w:pPr>
            <w:r>
              <w:rPr>
                <w:rFonts w:cs="Arial"/>
                <w:szCs w:val="22"/>
              </w:rPr>
              <w:t>Robert Hemmerly</w:t>
            </w:r>
          </w:p>
        </w:tc>
        <w:tc>
          <w:tcPr>
            <w:tcW w:w="1843" w:type="dxa"/>
            <w:vAlign w:val="center"/>
          </w:tcPr>
          <w:p w14:paraId="273527F4" w14:textId="77777777" w:rsidR="00E51D85" w:rsidRDefault="00E51D85" w:rsidP="00E34913">
            <w:pPr>
              <w:ind w:right="146"/>
              <w:jc w:val="center"/>
              <w:rPr>
                <w:rFonts w:cs="Arial"/>
                <w:szCs w:val="22"/>
              </w:rPr>
            </w:pPr>
            <w:r>
              <w:rPr>
                <w:rFonts w:cs="Arial"/>
                <w:szCs w:val="22"/>
              </w:rPr>
              <w:t>Army Guard</w:t>
            </w:r>
          </w:p>
        </w:tc>
        <w:tc>
          <w:tcPr>
            <w:tcW w:w="2293" w:type="dxa"/>
            <w:vAlign w:val="center"/>
          </w:tcPr>
          <w:p w14:paraId="3D4A770F" w14:textId="77777777" w:rsidR="00E51D85" w:rsidRDefault="00E51D85" w:rsidP="00E34913">
            <w:pPr>
              <w:ind w:right="146"/>
              <w:jc w:val="center"/>
              <w:rPr>
                <w:rFonts w:cs="Arial"/>
                <w:szCs w:val="22"/>
              </w:rPr>
            </w:pPr>
            <w:r>
              <w:rPr>
                <w:rFonts w:cs="Arial"/>
                <w:szCs w:val="22"/>
              </w:rPr>
              <w:t>0.080 (fast neutron)</w:t>
            </w:r>
          </w:p>
          <w:p w14:paraId="6CC655DC" w14:textId="77777777" w:rsidR="00E51D85" w:rsidRDefault="00E51D85" w:rsidP="00E34913">
            <w:pPr>
              <w:ind w:right="146"/>
              <w:jc w:val="center"/>
              <w:rPr>
                <w:rFonts w:cs="Arial"/>
                <w:szCs w:val="22"/>
              </w:rPr>
            </w:pPr>
            <w:r>
              <w:rPr>
                <w:rFonts w:cs="Arial"/>
                <w:szCs w:val="22"/>
              </w:rPr>
              <w:t>0.001 (gamma)</w:t>
            </w:r>
          </w:p>
        </w:tc>
        <w:tc>
          <w:tcPr>
            <w:tcW w:w="3235" w:type="dxa"/>
            <w:vAlign w:val="center"/>
          </w:tcPr>
          <w:p w14:paraId="0FD8C9D8" w14:textId="77777777" w:rsidR="00E51D85" w:rsidRPr="0080263F" w:rsidRDefault="00E51D85" w:rsidP="00E34913">
            <w:pPr>
              <w:ind w:right="146"/>
              <w:jc w:val="center"/>
              <w:rPr>
                <w:rFonts w:cs="Arial"/>
                <w:szCs w:val="22"/>
              </w:rPr>
            </w:pPr>
            <w:r>
              <w:rPr>
                <w:rFonts w:cs="Arial"/>
                <w:szCs w:val="22"/>
              </w:rPr>
              <w:t>d</w:t>
            </w:r>
            <w:r w:rsidRPr="00E9657A">
              <w:rPr>
                <w:rFonts w:cs="Arial"/>
                <w:szCs w:val="22"/>
              </w:rPr>
              <w:t>ied</w:t>
            </w:r>
            <w:r>
              <w:rPr>
                <w:rFonts w:cs="Arial"/>
                <w:szCs w:val="22"/>
              </w:rPr>
              <w:t xml:space="preserve"> </w:t>
            </w:r>
            <w:r w:rsidRPr="00E9657A">
              <w:rPr>
                <w:rFonts w:cs="Arial"/>
                <w:szCs w:val="22"/>
              </w:rPr>
              <w:t>33 years after accident of acute myelogenous leukemia</w:t>
            </w:r>
          </w:p>
        </w:tc>
      </w:tr>
      <w:tr w:rsidR="00E51D85" w14:paraId="51E0F9C0" w14:textId="77777777" w:rsidTr="00E34913">
        <w:tc>
          <w:tcPr>
            <w:tcW w:w="9634" w:type="dxa"/>
            <w:gridSpan w:val="4"/>
            <w:vAlign w:val="center"/>
          </w:tcPr>
          <w:p w14:paraId="1E2A252D" w14:textId="77777777" w:rsidR="00E51D85" w:rsidRPr="001E67D5" w:rsidRDefault="00E51D85" w:rsidP="00E34913">
            <w:pPr>
              <w:ind w:right="146"/>
              <w:jc w:val="center"/>
              <w:rPr>
                <w:rFonts w:cs="Arial"/>
                <w:b/>
                <w:bCs/>
                <w:szCs w:val="22"/>
              </w:rPr>
            </w:pPr>
            <w:r w:rsidRPr="001E67D5">
              <w:rPr>
                <w:rFonts w:cs="Arial"/>
                <w:b/>
                <w:bCs/>
                <w:szCs w:val="22"/>
              </w:rPr>
              <w:t>Incident 2</w:t>
            </w:r>
          </w:p>
        </w:tc>
      </w:tr>
      <w:tr w:rsidR="00E51D85" w14:paraId="7D814E1D" w14:textId="77777777" w:rsidTr="00E34913">
        <w:trPr>
          <w:trHeight w:val="35"/>
        </w:trPr>
        <w:tc>
          <w:tcPr>
            <w:tcW w:w="2263" w:type="dxa"/>
            <w:vAlign w:val="center"/>
          </w:tcPr>
          <w:p w14:paraId="3EDA22C0" w14:textId="77777777" w:rsidR="00E51D85" w:rsidRDefault="00E51D85" w:rsidP="00E34913">
            <w:pPr>
              <w:ind w:right="146"/>
              <w:jc w:val="center"/>
              <w:rPr>
                <w:rFonts w:cs="Arial"/>
                <w:szCs w:val="22"/>
              </w:rPr>
            </w:pPr>
            <w:r>
              <w:rPr>
                <w:rFonts w:cs="Arial"/>
                <w:szCs w:val="22"/>
              </w:rPr>
              <w:t>Louis Slotin</w:t>
            </w:r>
          </w:p>
        </w:tc>
        <w:tc>
          <w:tcPr>
            <w:tcW w:w="1843" w:type="dxa"/>
            <w:vAlign w:val="center"/>
          </w:tcPr>
          <w:p w14:paraId="5173FE15" w14:textId="77777777" w:rsidR="00E51D85" w:rsidRDefault="00E51D85" w:rsidP="00E34913">
            <w:pPr>
              <w:ind w:right="146"/>
              <w:jc w:val="center"/>
              <w:rPr>
                <w:rFonts w:cs="Arial"/>
                <w:szCs w:val="22"/>
              </w:rPr>
            </w:pPr>
            <w:r>
              <w:rPr>
                <w:rFonts w:cs="Arial"/>
                <w:szCs w:val="22"/>
              </w:rPr>
              <w:t>Physicist</w:t>
            </w:r>
          </w:p>
        </w:tc>
        <w:tc>
          <w:tcPr>
            <w:tcW w:w="2293" w:type="dxa"/>
            <w:vAlign w:val="center"/>
          </w:tcPr>
          <w:p w14:paraId="69E75FC4" w14:textId="77777777" w:rsidR="00E51D85" w:rsidRDefault="00E51D85" w:rsidP="00E34913">
            <w:pPr>
              <w:ind w:right="146"/>
              <w:jc w:val="center"/>
              <w:rPr>
                <w:rFonts w:cs="Arial"/>
                <w:szCs w:val="22"/>
              </w:rPr>
            </w:pPr>
            <w:r>
              <w:rPr>
                <w:rFonts w:cs="Arial"/>
                <w:szCs w:val="22"/>
              </w:rPr>
              <w:t>10.0 (fast neutron)</w:t>
            </w:r>
          </w:p>
          <w:p w14:paraId="6C51D0DF" w14:textId="77777777" w:rsidR="00E51D85" w:rsidRDefault="00E51D85" w:rsidP="00E34913">
            <w:pPr>
              <w:ind w:right="146"/>
              <w:jc w:val="center"/>
              <w:rPr>
                <w:rFonts w:cs="Arial"/>
                <w:szCs w:val="22"/>
              </w:rPr>
            </w:pPr>
            <w:r>
              <w:rPr>
                <w:rFonts w:cs="Arial"/>
                <w:szCs w:val="22"/>
              </w:rPr>
              <w:t>1.14 (fast gamma)</w:t>
            </w:r>
          </w:p>
        </w:tc>
        <w:tc>
          <w:tcPr>
            <w:tcW w:w="3235" w:type="dxa"/>
            <w:vAlign w:val="center"/>
          </w:tcPr>
          <w:p w14:paraId="19C6DFB8" w14:textId="77777777" w:rsidR="00E51D85" w:rsidRPr="0080263F" w:rsidRDefault="00E51D85" w:rsidP="00E34913">
            <w:pPr>
              <w:ind w:right="146"/>
              <w:jc w:val="center"/>
              <w:rPr>
                <w:rFonts w:cs="Arial"/>
                <w:szCs w:val="22"/>
              </w:rPr>
            </w:pPr>
            <w:r w:rsidRPr="002C419F">
              <w:rPr>
                <w:rFonts w:cs="Arial"/>
                <w:szCs w:val="22"/>
              </w:rPr>
              <w:t>died 9 days after the accident of acute radiation syndrome</w:t>
            </w:r>
          </w:p>
        </w:tc>
      </w:tr>
      <w:tr w:rsidR="00E51D85" w14:paraId="3B1189E1" w14:textId="77777777" w:rsidTr="00E34913">
        <w:tc>
          <w:tcPr>
            <w:tcW w:w="2263" w:type="dxa"/>
            <w:vAlign w:val="center"/>
          </w:tcPr>
          <w:p w14:paraId="649E982F" w14:textId="77777777" w:rsidR="00E51D85" w:rsidRDefault="00E51D85" w:rsidP="00E34913">
            <w:pPr>
              <w:ind w:right="146"/>
              <w:jc w:val="center"/>
              <w:rPr>
                <w:rFonts w:cs="Arial"/>
                <w:szCs w:val="22"/>
              </w:rPr>
            </w:pPr>
            <w:r>
              <w:rPr>
                <w:rFonts w:cs="Arial"/>
                <w:szCs w:val="22"/>
              </w:rPr>
              <w:t>Alvin Graves</w:t>
            </w:r>
          </w:p>
        </w:tc>
        <w:tc>
          <w:tcPr>
            <w:tcW w:w="1843" w:type="dxa"/>
            <w:vAlign w:val="center"/>
          </w:tcPr>
          <w:p w14:paraId="33412169" w14:textId="77777777" w:rsidR="00E51D85" w:rsidRDefault="00E51D85" w:rsidP="00E34913">
            <w:pPr>
              <w:ind w:right="146"/>
              <w:jc w:val="center"/>
              <w:rPr>
                <w:rFonts w:cs="Arial"/>
                <w:szCs w:val="22"/>
              </w:rPr>
            </w:pPr>
            <w:r>
              <w:rPr>
                <w:rFonts w:cs="Arial"/>
                <w:szCs w:val="22"/>
              </w:rPr>
              <w:t>Physicist</w:t>
            </w:r>
          </w:p>
        </w:tc>
        <w:tc>
          <w:tcPr>
            <w:tcW w:w="2293" w:type="dxa"/>
            <w:vAlign w:val="center"/>
          </w:tcPr>
          <w:p w14:paraId="64AB86EB" w14:textId="77777777" w:rsidR="00E51D85" w:rsidRDefault="00E51D85" w:rsidP="00E34913">
            <w:pPr>
              <w:ind w:right="146"/>
              <w:jc w:val="center"/>
              <w:rPr>
                <w:rFonts w:cs="Arial"/>
                <w:szCs w:val="22"/>
              </w:rPr>
            </w:pPr>
            <w:r>
              <w:rPr>
                <w:rFonts w:cs="Arial"/>
                <w:szCs w:val="22"/>
              </w:rPr>
              <w:t>1.66 (fast neutron)</w:t>
            </w:r>
          </w:p>
          <w:p w14:paraId="2363D40B" w14:textId="77777777" w:rsidR="00E51D85" w:rsidRDefault="00E51D85" w:rsidP="00E34913">
            <w:pPr>
              <w:ind w:right="146"/>
              <w:jc w:val="center"/>
              <w:rPr>
                <w:rFonts w:cs="Arial"/>
                <w:szCs w:val="22"/>
              </w:rPr>
            </w:pPr>
            <w:r>
              <w:rPr>
                <w:rFonts w:cs="Arial"/>
                <w:szCs w:val="22"/>
              </w:rPr>
              <w:t>0.26 (gamma)</w:t>
            </w:r>
          </w:p>
        </w:tc>
        <w:tc>
          <w:tcPr>
            <w:tcW w:w="3235" w:type="dxa"/>
            <w:vAlign w:val="center"/>
          </w:tcPr>
          <w:p w14:paraId="47CA6856" w14:textId="77777777" w:rsidR="00E51D85" w:rsidRPr="0080263F" w:rsidRDefault="00E51D85" w:rsidP="00E34913">
            <w:pPr>
              <w:ind w:right="146"/>
              <w:jc w:val="center"/>
              <w:rPr>
                <w:rFonts w:cs="Arial"/>
                <w:szCs w:val="22"/>
              </w:rPr>
            </w:pPr>
            <w:r>
              <w:rPr>
                <w:rFonts w:cs="Arial"/>
                <w:szCs w:val="22"/>
              </w:rPr>
              <w:t>died 19 years after in skiing accident</w:t>
            </w:r>
          </w:p>
        </w:tc>
      </w:tr>
      <w:tr w:rsidR="00E51D85" w14:paraId="4D264F75" w14:textId="77777777" w:rsidTr="00E34913">
        <w:tc>
          <w:tcPr>
            <w:tcW w:w="2263" w:type="dxa"/>
            <w:vAlign w:val="center"/>
          </w:tcPr>
          <w:p w14:paraId="2AE34007" w14:textId="77777777" w:rsidR="00E51D85" w:rsidRDefault="00E51D85" w:rsidP="00E34913">
            <w:pPr>
              <w:ind w:right="146"/>
              <w:jc w:val="center"/>
              <w:rPr>
                <w:rFonts w:cs="Arial"/>
                <w:szCs w:val="22"/>
              </w:rPr>
            </w:pPr>
            <w:r>
              <w:rPr>
                <w:rFonts w:cs="Arial"/>
                <w:szCs w:val="22"/>
              </w:rPr>
              <w:t>Marion Cieslicki</w:t>
            </w:r>
          </w:p>
        </w:tc>
        <w:tc>
          <w:tcPr>
            <w:tcW w:w="1843" w:type="dxa"/>
            <w:vAlign w:val="center"/>
          </w:tcPr>
          <w:p w14:paraId="6B1C045D" w14:textId="77777777" w:rsidR="00E51D85" w:rsidRDefault="00E51D85" w:rsidP="00E34913">
            <w:pPr>
              <w:ind w:right="146"/>
              <w:jc w:val="center"/>
              <w:rPr>
                <w:rFonts w:cs="Arial"/>
                <w:szCs w:val="22"/>
              </w:rPr>
            </w:pPr>
            <w:r>
              <w:rPr>
                <w:rFonts w:cs="Arial"/>
                <w:szCs w:val="22"/>
              </w:rPr>
              <w:t>Physicist</w:t>
            </w:r>
          </w:p>
        </w:tc>
        <w:tc>
          <w:tcPr>
            <w:tcW w:w="2293" w:type="dxa"/>
            <w:vAlign w:val="center"/>
          </w:tcPr>
          <w:p w14:paraId="2CE049FD" w14:textId="77777777" w:rsidR="00E51D85" w:rsidRDefault="00E51D85" w:rsidP="00E34913">
            <w:pPr>
              <w:ind w:right="146"/>
              <w:jc w:val="center"/>
              <w:rPr>
                <w:rFonts w:cs="Arial"/>
                <w:szCs w:val="22"/>
              </w:rPr>
            </w:pPr>
            <w:r>
              <w:t>0.12 (fast neutron)</w:t>
            </w:r>
            <w:r>
              <w:br/>
              <w:t>0.040 (gamma)</w:t>
            </w:r>
          </w:p>
        </w:tc>
        <w:tc>
          <w:tcPr>
            <w:tcW w:w="3235" w:type="dxa"/>
            <w:vAlign w:val="center"/>
          </w:tcPr>
          <w:p w14:paraId="33833F76" w14:textId="77777777" w:rsidR="00E51D85" w:rsidRDefault="00E51D85" w:rsidP="00E34913">
            <w:pPr>
              <w:ind w:right="146"/>
              <w:jc w:val="center"/>
              <w:rPr>
                <w:rFonts w:cs="Arial"/>
                <w:szCs w:val="22"/>
              </w:rPr>
            </w:pPr>
            <w:r>
              <w:rPr>
                <w:rFonts w:cs="Arial"/>
                <w:szCs w:val="22"/>
              </w:rPr>
              <w:t>d</w:t>
            </w:r>
            <w:r w:rsidRPr="00A62F18">
              <w:rPr>
                <w:rFonts w:cs="Arial"/>
                <w:szCs w:val="22"/>
              </w:rPr>
              <w:t>ied</w:t>
            </w:r>
            <w:r>
              <w:rPr>
                <w:rFonts w:cs="Arial"/>
                <w:szCs w:val="22"/>
              </w:rPr>
              <w:t xml:space="preserve"> 19 years later</w:t>
            </w:r>
            <w:r w:rsidRPr="00A62F18">
              <w:rPr>
                <w:rFonts w:cs="Arial"/>
                <w:szCs w:val="22"/>
              </w:rPr>
              <w:t xml:space="preserve"> of acute myelocytic leukemia</w:t>
            </w:r>
          </w:p>
        </w:tc>
      </w:tr>
      <w:tr w:rsidR="00E51D85" w14:paraId="0C740FD9" w14:textId="77777777" w:rsidTr="00E34913">
        <w:tc>
          <w:tcPr>
            <w:tcW w:w="2263" w:type="dxa"/>
            <w:vAlign w:val="center"/>
          </w:tcPr>
          <w:p w14:paraId="51C3212E" w14:textId="77777777" w:rsidR="00E51D85" w:rsidRDefault="00E51D85" w:rsidP="00E34913">
            <w:pPr>
              <w:ind w:right="146"/>
              <w:jc w:val="center"/>
              <w:rPr>
                <w:rFonts w:cs="Arial"/>
                <w:szCs w:val="22"/>
              </w:rPr>
            </w:pPr>
            <w:r>
              <w:rPr>
                <w:rFonts w:cs="Arial"/>
                <w:szCs w:val="22"/>
              </w:rPr>
              <w:t>Raemer Schreiber</w:t>
            </w:r>
          </w:p>
        </w:tc>
        <w:tc>
          <w:tcPr>
            <w:tcW w:w="1843" w:type="dxa"/>
            <w:vAlign w:val="center"/>
          </w:tcPr>
          <w:p w14:paraId="45DCCE35" w14:textId="77777777" w:rsidR="00E51D85" w:rsidRDefault="00E51D85" w:rsidP="00E34913">
            <w:pPr>
              <w:ind w:right="146"/>
              <w:jc w:val="center"/>
              <w:rPr>
                <w:rFonts w:cs="Arial"/>
                <w:szCs w:val="22"/>
              </w:rPr>
            </w:pPr>
            <w:r>
              <w:rPr>
                <w:rFonts w:cs="Arial"/>
                <w:szCs w:val="22"/>
              </w:rPr>
              <w:t>Physicist</w:t>
            </w:r>
          </w:p>
        </w:tc>
        <w:tc>
          <w:tcPr>
            <w:tcW w:w="2293" w:type="dxa"/>
            <w:vAlign w:val="center"/>
          </w:tcPr>
          <w:p w14:paraId="42DFA1B1" w14:textId="77777777" w:rsidR="00E51D85" w:rsidRDefault="00E51D85" w:rsidP="00E34913">
            <w:pPr>
              <w:ind w:right="146"/>
              <w:jc w:val="center"/>
            </w:pPr>
            <w:r>
              <w:t>0.090 (fast neutron)</w:t>
            </w:r>
            <w:r>
              <w:br/>
              <w:t>0.030 (gamma)</w:t>
            </w:r>
          </w:p>
        </w:tc>
        <w:tc>
          <w:tcPr>
            <w:tcW w:w="3235" w:type="dxa"/>
            <w:vAlign w:val="center"/>
          </w:tcPr>
          <w:p w14:paraId="184AE65C" w14:textId="77777777" w:rsidR="00E51D85" w:rsidRPr="00A62F18" w:rsidRDefault="00E51D85" w:rsidP="00E34913">
            <w:pPr>
              <w:ind w:right="146"/>
              <w:jc w:val="center"/>
              <w:rPr>
                <w:rFonts w:cs="Arial"/>
                <w:szCs w:val="22"/>
              </w:rPr>
            </w:pPr>
            <w:r>
              <w:t>died 52 years after the accident of natural causes</w:t>
            </w:r>
          </w:p>
        </w:tc>
      </w:tr>
      <w:tr w:rsidR="00E51D85" w14:paraId="157C33C3" w14:textId="77777777" w:rsidTr="00E34913">
        <w:tc>
          <w:tcPr>
            <w:tcW w:w="2263" w:type="dxa"/>
            <w:vAlign w:val="center"/>
          </w:tcPr>
          <w:p w14:paraId="5B90A2B1" w14:textId="77777777" w:rsidR="00E51D85" w:rsidRDefault="00E51D85" w:rsidP="00E34913">
            <w:pPr>
              <w:ind w:right="146"/>
              <w:jc w:val="center"/>
              <w:rPr>
                <w:rFonts w:cs="Arial"/>
                <w:szCs w:val="22"/>
              </w:rPr>
            </w:pPr>
            <w:r>
              <w:t>Theodore Perlman</w:t>
            </w:r>
          </w:p>
        </w:tc>
        <w:tc>
          <w:tcPr>
            <w:tcW w:w="1843" w:type="dxa"/>
            <w:vAlign w:val="center"/>
          </w:tcPr>
          <w:p w14:paraId="56BE363E" w14:textId="77777777" w:rsidR="00E51D85" w:rsidRDefault="00E51D85" w:rsidP="00E34913">
            <w:pPr>
              <w:ind w:right="146"/>
              <w:jc w:val="center"/>
              <w:rPr>
                <w:rFonts w:cs="Arial"/>
                <w:szCs w:val="22"/>
              </w:rPr>
            </w:pPr>
            <w:r>
              <w:rPr>
                <w:rFonts w:cs="Arial"/>
                <w:szCs w:val="22"/>
              </w:rPr>
              <w:t>Engineer</w:t>
            </w:r>
          </w:p>
        </w:tc>
        <w:tc>
          <w:tcPr>
            <w:tcW w:w="2293" w:type="dxa"/>
            <w:vAlign w:val="center"/>
          </w:tcPr>
          <w:p w14:paraId="5A33CF79" w14:textId="77777777" w:rsidR="00E51D85" w:rsidRDefault="00E51D85" w:rsidP="00E34913">
            <w:pPr>
              <w:ind w:right="146"/>
              <w:jc w:val="center"/>
            </w:pPr>
            <w:r>
              <w:t>0.070 (fast neutron)</w:t>
            </w:r>
            <w:r>
              <w:br/>
              <w:t>0.090 (gamma)</w:t>
            </w:r>
          </w:p>
        </w:tc>
        <w:tc>
          <w:tcPr>
            <w:tcW w:w="3235" w:type="dxa"/>
            <w:vAlign w:val="center"/>
          </w:tcPr>
          <w:p w14:paraId="10AB44D4" w14:textId="77777777" w:rsidR="00E51D85" w:rsidRDefault="00E51D85" w:rsidP="00E34913">
            <w:pPr>
              <w:ind w:right="146"/>
              <w:jc w:val="center"/>
            </w:pPr>
            <w:r>
              <w:t>died 42 years after the accident of natural causes</w:t>
            </w:r>
          </w:p>
        </w:tc>
      </w:tr>
    </w:tbl>
    <w:p w14:paraId="58DA82E6" w14:textId="77777777" w:rsidR="00E51D85" w:rsidRDefault="00E51D85" w:rsidP="00E51D85">
      <w:pPr>
        <w:ind w:right="146"/>
        <w:rPr>
          <w:rFonts w:cs="Arial"/>
          <w:szCs w:val="22"/>
        </w:rPr>
      </w:pPr>
    </w:p>
    <w:p w14:paraId="51DCA132" w14:textId="77777777" w:rsidR="00E51D85" w:rsidRDefault="00E51D85" w:rsidP="00E51D85">
      <w:pPr>
        <w:ind w:right="146"/>
        <w:rPr>
          <w:rFonts w:cs="Arial"/>
          <w:szCs w:val="22"/>
        </w:rPr>
      </w:pPr>
    </w:p>
    <w:p w14:paraId="1820EDBB" w14:textId="77777777" w:rsidR="00E51D85" w:rsidRDefault="00E51D85" w:rsidP="00E51D85">
      <w:pPr>
        <w:ind w:right="146"/>
        <w:rPr>
          <w:rFonts w:cs="Arial"/>
          <w:szCs w:val="22"/>
        </w:rPr>
      </w:pPr>
      <w:r>
        <w:rPr>
          <w:rFonts w:cs="Arial"/>
          <w:szCs w:val="22"/>
        </w:rPr>
        <w:t>(d)</w:t>
      </w:r>
      <w:r>
        <w:rPr>
          <w:rFonts w:cs="Arial"/>
          <w:szCs w:val="22"/>
        </w:rPr>
        <w:tab/>
        <w:t>Calculate the Dose Equivalent of Louis Slotin,</w:t>
      </w:r>
    </w:p>
    <w:p w14:paraId="424CEE5C" w14:textId="77777777" w:rsidR="00E51D85" w:rsidRDefault="00E51D85" w:rsidP="00E51D85">
      <w:pPr>
        <w:ind w:right="146"/>
        <w:jc w:val="right"/>
        <w:rPr>
          <w:rFonts w:cs="Arial"/>
          <w:szCs w:val="22"/>
        </w:rPr>
      </w:pPr>
      <w:r>
        <w:rPr>
          <w:rFonts w:cs="Arial"/>
          <w:szCs w:val="22"/>
        </w:rPr>
        <w:t>(3 marks)</w:t>
      </w:r>
    </w:p>
    <w:p w14:paraId="1C610795" w14:textId="77777777" w:rsidR="00E51D85" w:rsidRDefault="00E51D85" w:rsidP="00E51D85">
      <w:pPr>
        <w:ind w:right="146"/>
        <w:jc w:val="right"/>
        <w:rPr>
          <w:rFonts w:cs="Arial"/>
          <w:szCs w:val="22"/>
        </w:rPr>
      </w:pPr>
    </w:p>
    <w:p w14:paraId="516C8F88" w14:textId="77777777" w:rsidR="00E51D85" w:rsidRDefault="00E51D85" w:rsidP="00E51D85">
      <w:pPr>
        <w:ind w:right="146"/>
        <w:rPr>
          <w:rFonts w:cs="Arial"/>
          <w:szCs w:val="22"/>
        </w:rPr>
      </w:pPr>
    </w:p>
    <w:p w14:paraId="4CCB3B48" w14:textId="77777777" w:rsidR="00E51D85" w:rsidRDefault="00E51D85" w:rsidP="00E51D85">
      <w:pPr>
        <w:ind w:right="146"/>
        <w:rPr>
          <w:rFonts w:cs="Arial"/>
          <w:szCs w:val="22"/>
        </w:rPr>
      </w:pPr>
    </w:p>
    <w:p w14:paraId="2BAE220F" w14:textId="77777777" w:rsidR="00E51D85" w:rsidRDefault="00E51D85" w:rsidP="00E51D85">
      <w:pPr>
        <w:ind w:right="146"/>
        <w:rPr>
          <w:rFonts w:cs="Arial"/>
          <w:szCs w:val="22"/>
        </w:rPr>
      </w:pPr>
    </w:p>
    <w:p w14:paraId="6211DE1C" w14:textId="77777777" w:rsidR="00E51D85" w:rsidRDefault="00E51D85" w:rsidP="00E51D85">
      <w:pPr>
        <w:ind w:right="146"/>
        <w:rPr>
          <w:rFonts w:cs="Arial"/>
          <w:szCs w:val="22"/>
        </w:rPr>
      </w:pPr>
    </w:p>
    <w:p w14:paraId="6282CB56" w14:textId="77777777" w:rsidR="00E51D85" w:rsidRDefault="00E51D85" w:rsidP="00E51D85">
      <w:pPr>
        <w:ind w:right="146"/>
        <w:rPr>
          <w:rFonts w:cs="Arial"/>
          <w:szCs w:val="22"/>
        </w:rPr>
      </w:pPr>
    </w:p>
    <w:p w14:paraId="24135747" w14:textId="77777777" w:rsidR="00E51D85" w:rsidRDefault="00E51D85" w:rsidP="00E51D85">
      <w:pPr>
        <w:ind w:right="146"/>
        <w:rPr>
          <w:rFonts w:cs="Arial"/>
          <w:szCs w:val="22"/>
        </w:rPr>
      </w:pPr>
    </w:p>
    <w:p w14:paraId="1507F232" w14:textId="77777777" w:rsidR="00E51D85" w:rsidRDefault="00E51D85" w:rsidP="00E51D85">
      <w:pPr>
        <w:ind w:right="146"/>
        <w:rPr>
          <w:rFonts w:cs="Arial"/>
          <w:szCs w:val="22"/>
        </w:rPr>
      </w:pPr>
    </w:p>
    <w:p w14:paraId="6CE332DD" w14:textId="77777777" w:rsidR="00E51D85" w:rsidRDefault="00E51D85" w:rsidP="00E51D85">
      <w:pPr>
        <w:ind w:right="146"/>
        <w:rPr>
          <w:rFonts w:cs="Arial"/>
          <w:szCs w:val="22"/>
        </w:rPr>
      </w:pPr>
    </w:p>
    <w:p w14:paraId="63234C28" w14:textId="77777777" w:rsidR="00E51D85" w:rsidRDefault="00E51D85" w:rsidP="00E51D85">
      <w:pPr>
        <w:ind w:right="146"/>
        <w:rPr>
          <w:rFonts w:cs="Arial"/>
          <w:szCs w:val="22"/>
        </w:rPr>
      </w:pPr>
    </w:p>
    <w:p w14:paraId="5C2D8EBE" w14:textId="77777777" w:rsidR="00E51D85" w:rsidRDefault="00E51D85" w:rsidP="00E51D85">
      <w:pPr>
        <w:ind w:right="146"/>
        <w:rPr>
          <w:rFonts w:cs="Arial"/>
        </w:rPr>
      </w:pPr>
    </w:p>
    <w:p w14:paraId="5ACA04A9" w14:textId="77777777" w:rsidR="00E51D85" w:rsidRDefault="00E51D85" w:rsidP="00E51D85">
      <w:pPr>
        <w:ind w:right="146"/>
        <w:rPr>
          <w:rFonts w:cs="Arial"/>
        </w:rPr>
      </w:pPr>
      <w:r>
        <w:rPr>
          <w:rFonts w:cs="Arial"/>
        </w:rPr>
        <w:t xml:space="preserve">Theodore Perlman received a lower dose equivalent and did not suffer the effects of acute radiation sickness. </w:t>
      </w:r>
    </w:p>
    <w:p w14:paraId="1321A7FB" w14:textId="77777777" w:rsidR="00E51D85" w:rsidRDefault="00E51D85" w:rsidP="00E51D85">
      <w:pPr>
        <w:ind w:right="146"/>
        <w:rPr>
          <w:rFonts w:cs="Arial"/>
        </w:rPr>
      </w:pPr>
    </w:p>
    <w:p w14:paraId="0D3600D5" w14:textId="77777777" w:rsidR="00E51D85" w:rsidRDefault="00E51D85" w:rsidP="00E51D85">
      <w:pPr>
        <w:ind w:right="146"/>
        <w:rPr>
          <w:rFonts w:cs="Arial"/>
        </w:rPr>
      </w:pPr>
      <w:r>
        <w:rPr>
          <w:rFonts w:cs="Arial"/>
        </w:rPr>
        <w:t>(e)</w:t>
      </w:r>
      <w:r>
        <w:rPr>
          <w:rFonts w:cs="Arial"/>
        </w:rPr>
        <w:tab/>
        <w:t>Making reference to Image 4, explain why Perlman received a lower dose.</w:t>
      </w:r>
    </w:p>
    <w:p w14:paraId="6BCAAB24" w14:textId="77777777" w:rsidR="00E51D85" w:rsidRDefault="00E51D85" w:rsidP="00E51D85">
      <w:pPr>
        <w:ind w:right="146"/>
        <w:jc w:val="right"/>
        <w:rPr>
          <w:rFonts w:cs="Arial"/>
        </w:rPr>
      </w:pPr>
      <w:r>
        <w:rPr>
          <w:rFonts w:cs="Arial"/>
        </w:rPr>
        <w:t>(2 marks)</w:t>
      </w:r>
    </w:p>
    <w:p w14:paraId="59147405"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00B3CC0C" w14:textId="77777777" w:rsidR="00E51D85" w:rsidRPr="003719CB"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0CA78EE0"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1320E8CB" w14:textId="77777777" w:rsidR="00E51D85" w:rsidRPr="004B6A6A"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7F2495E6" w14:textId="4B6FF629" w:rsidR="00E51D85" w:rsidRPr="00E51D85" w:rsidRDefault="00E51D85" w:rsidP="00E51D85">
      <w:pPr>
        <w:tabs>
          <w:tab w:val="right" w:leader="underscore" w:pos="9589"/>
        </w:tabs>
        <w:spacing w:before="400"/>
        <w:ind w:left="709" w:right="182"/>
        <w:rPr>
          <w:color w:val="808080" w:themeColor="background1" w:themeShade="80"/>
          <w:sz w:val="8"/>
          <w:szCs w:val="8"/>
        </w:rPr>
      </w:pPr>
      <w:r w:rsidRPr="003719CB">
        <w:rPr>
          <w:color w:val="808080" w:themeColor="background1" w:themeShade="80"/>
          <w:sz w:val="8"/>
          <w:szCs w:val="8"/>
        </w:rPr>
        <w:tab/>
      </w:r>
    </w:p>
    <w:p w14:paraId="044019D6" w14:textId="77777777" w:rsidR="00F900A2" w:rsidRDefault="00F900A2" w:rsidP="00F900A2"/>
    <w:p w14:paraId="2A2BCDDB" w14:textId="77777777" w:rsidR="00F900A2" w:rsidRDefault="00F900A2" w:rsidP="00F900A2"/>
    <w:p w14:paraId="6D851D5A" w14:textId="77777777" w:rsidR="00F900A2" w:rsidRPr="00FB2CCE" w:rsidRDefault="00F900A2" w:rsidP="00F900A2">
      <w:pPr>
        <w:pStyle w:val="ListParagraph"/>
        <w:spacing w:after="160" w:line="259" w:lineRule="auto"/>
        <w:ind w:left="0" w:firstLine="0"/>
        <w:jc w:val="center"/>
        <w:rPr>
          <w:b/>
        </w:rPr>
        <w:sectPr w:rsidR="00F900A2" w:rsidRPr="00FB2CCE" w:rsidSect="00E51D85">
          <w:footerReference w:type="default" r:id="rId27"/>
          <w:pgSz w:w="11906" w:h="16838" w:code="9"/>
          <w:pgMar w:top="1134" w:right="1134" w:bottom="1134" w:left="1134" w:header="709" w:footer="282" w:gutter="0"/>
          <w:cols w:space="708"/>
          <w:titlePg/>
          <w:docGrid w:linePitch="360"/>
        </w:sectPr>
      </w:pPr>
      <w:r w:rsidRPr="00FB2CCE">
        <w:rPr>
          <w:b/>
        </w:rPr>
        <w:t>End of Questions</w:t>
      </w:r>
    </w:p>
    <w:p w14:paraId="26C3FAE3" w14:textId="77777777" w:rsidR="00F900A2" w:rsidRDefault="00F900A2" w:rsidP="00F900A2">
      <w:pPr>
        <w:spacing w:after="160" w:line="259" w:lineRule="auto"/>
        <w:rPr>
          <w:rFonts w:cs="Arial"/>
          <w:iCs/>
          <w:szCs w:val="22"/>
        </w:rPr>
      </w:pPr>
      <w:r>
        <w:rPr>
          <w:rFonts w:cs="Arial"/>
          <w:iCs/>
          <w:szCs w:val="22"/>
        </w:rPr>
        <w:lastRenderedPageBreak/>
        <w:t>Supplementary page</w:t>
      </w:r>
    </w:p>
    <w:p w14:paraId="477C8D3D" w14:textId="77777777" w:rsidR="00F900A2" w:rsidRDefault="00F900A2" w:rsidP="00F900A2">
      <w:pPr>
        <w:spacing w:after="160" w:line="259" w:lineRule="auto"/>
        <w:rPr>
          <w:rFonts w:cs="Arial"/>
          <w:iCs/>
          <w:szCs w:val="22"/>
        </w:rPr>
      </w:pPr>
      <w:r>
        <w:rPr>
          <w:rFonts w:cs="Arial"/>
          <w:iCs/>
          <w:szCs w:val="22"/>
        </w:rPr>
        <w:t>Question number: ____________</w:t>
      </w:r>
    </w:p>
    <w:p w14:paraId="10432E89" w14:textId="77777777" w:rsidR="00F900A2" w:rsidRDefault="00F900A2" w:rsidP="00F900A2">
      <w:pPr>
        <w:spacing w:after="160" w:line="480" w:lineRule="auto"/>
        <w:rPr>
          <w:rFonts w:cs="Arial"/>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C5CFB48" w14:textId="77777777" w:rsidR="00F900A2" w:rsidRDefault="00F900A2" w:rsidP="00F900A2">
      <w:pPr>
        <w:spacing w:after="160" w:line="480" w:lineRule="auto"/>
        <w:rPr>
          <w:rFonts w:cs="Arial"/>
          <w:iCs/>
          <w:szCs w:val="22"/>
        </w:rPr>
      </w:pPr>
    </w:p>
    <w:p w14:paraId="1620FE3B" w14:textId="77777777" w:rsidR="00F900A2" w:rsidRDefault="00F900A2" w:rsidP="00F900A2">
      <w:pPr>
        <w:spacing w:after="160" w:line="259" w:lineRule="auto"/>
        <w:rPr>
          <w:rFonts w:cs="Arial"/>
          <w:iCs/>
          <w:szCs w:val="22"/>
        </w:rPr>
      </w:pPr>
      <w:r>
        <w:rPr>
          <w:rFonts w:cs="Arial"/>
          <w:b/>
          <w:bCs/>
          <w:iCs/>
          <w:szCs w:val="22"/>
        </w:rPr>
        <w:br w:type="page"/>
      </w:r>
      <w:r>
        <w:rPr>
          <w:rFonts w:cs="Arial"/>
          <w:iCs/>
          <w:szCs w:val="22"/>
        </w:rPr>
        <w:lastRenderedPageBreak/>
        <w:t>Supplementary page</w:t>
      </w:r>
    </w:p>
    <w:p w14:paraId="0AC5E7B1" w14:textId="77777777" w:rsidR="00F900A2" w:rsidRDefault="00F900A2" w:rsidP="00F900A2">
      <w:pPr>
        <w:spacing w:after="160" w:line="259" w:lineRule="auto"/>
        <w:rPr>
          <w:rFonts w:cs="Arial"/>
          <w:iCs/>
          <w:szCs w:val="22"/>
        </w:rPr>
      </w:pPr>
      <w:r>
        <w:rPr>
          <w:rFonts w:cs="Arial"/>
          <w:iCs/>
          <w:szCs w:val="22"/>
        </w:rPr>
        <w:t>Question number: ____________</w:t>
      </w:r>
    </w:p>
    <w:p w14:paraId="65562500" w14:textId="77777777" w:rsidR="00F900A2" w:rsidRPr="00FB2CCE" w:rsidRDefault="00F900A2" w:rsidP="00F900A2">
      <w:pPr>
        <w:spacing w:after="160" w:line="480" w:lineRule="auto"/>
        <w:rPr>
          <w:rFonts w:cs="Arial"/>
          <w:b/>
          <w:bCs/>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4D65794" w14:textId="77777777" w:rsidR="00F900A2" w:rsidRDefault="00F900A2" w:rsidP="00F900A2">
      <w:pPr>
        <w:spacing w:after="160" w:line="259" w:lineRule="auto"/>
      </w:pPr>
      <w:r>
        <w:br w:type="page"/>
      </w:r>
    </w:p>
    <w:p w14:paraId="1DEA95CB" w14:textId="77777777" w:rsidR="00F900A2" w:rsidRDefault="00F900A2" w:rsidP="00F900A2">
      <w:pPr>
        <w:spacing w:after="160" w:line="259" w:lineRule="auto"/>
        <w:rPr>
          <w:rFonts w:cs="Arial"/>
          <w:iCs/>
          <w:szCs w:val="22"/>
        </w:rPr>
      </w:pPr>
      <w:r>
        <w:rPr>
          <w:rFonts w:cs="Arial"/>
          <w:iCs/>
          <w:szCs w:val="22"/>
        </w:rPr>
        <w:lastRenderedPageBreak/>
        <w:t>Supplementary page</w:t>
      </w:r>
    </w:p>
    <w:p w14:paraId="4B815C18" w14:textId="77777777" w:rsidR="00F900A2" w:rsidRDefault="00F900A2" w:rsidP="00F900A2">
      <w:pPr>
        <w:spacing w:after="160" w:line="259" w:lineRule="auto"/>
        <w:rPr>
          <w:rFonts w:cs="Arial"/>
          <w:iCs/>
          <w:szCs w:val="22"/>
        </w:rPr>
      </w:pPr>
      <w:r>
        <w:rPr>
          <w:rFonts w:cs="Arial"/>
          <w:iCs/>
          <w:szCs w:val="22"/>
        </w:rPr>
        <w:t>Question number: ____________</w:t>
      </w:r>
    </w:p>
    <w:p w14:paraId="3CB6EC45" w14:textId="77777777" w:rsidR="00F900A2" w:rsidRDefault="00F900A2" w:rsidP="00F900A2">
      <w:pPr>
        <w:tabs>
          <w:tab w:val="right" w:pos="9356"/>
        </w:tabs>
        <w:spacing w:line="480" w:lineRule="auto"/>
        <w:rPr>
          <w:rFonts w:cs="Arial"/>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07E33BF" w14:textId="17B1C40E" w:rsidR="00F900A2" w:rsidRDefault="00F900A2" w:rsidP="00596F90">
      <w:pPr>
        <w:spacing w:after="160" w:line="480" w:lineRule="auto"/>
        <w:rPr>
          <w:rFonts w:cs="Arial"/>
          <w:iCs/>
          <w:szCs w:val="22"/>
        </w:rPr>
      </w:pPr>
      <w:r>
        <w:rPr>
          <w:rFonts w:cs="Arial"/>
          <w:iCs/>
          <w:szCs w:val="22"/>
        </w:rPr>
        <w:br w:type="page"/>
      </w:r>
    </w:p>
    <w:p w14:paraId="649402FF" w14:textId="77777777" w:rsidR="00F900A2" w:rsidRPr="00FB2CCE" w:rsidRDefault="00F900A2" w:rsidP="00F900A2">
      <w:pPr>
        <w:tabs>
          <w:tab w:val="right" w:pos="9356"/>
        </w:tabs>
        <w:ind w:left="567" w:hanging="567"/>
        <w:rPr>
          <w:rFonts w:cs="Arial"/>
          <w:b/>
          <w:bCs/>
          <w:iCs/>
          <w:szCs w:val="22"/>
        </w:rPr>
      </w:pPr>
      <w:r w:rsidRPr="00FB2CCE">
        <w:rPr>
          <w:rFonts w:cs="Arial"/>
          <w:b/>
          <w:bCs/>
          <w:iCs/>
          <w:szCs w:val="22"/>
        </w:rPr>
        <w:lastRenderedPageBreak/>
        <w:t>Spare grid for graph</w:t>
      </w:r>
    </w:p>
    <w:p w14:paraId="430B4CE5" w14:textId="3B0281AD" w:rsidR="00384A40" w:rsidRPr="00E51D85" w:rsidRDefault="00F900A2" w:rsidP="00E51D85">
      <w:pPr>
        <w:spacing w:after="160" w:line="259" w:lineRule="auto"/>
      </w:pPr>
      <w:ins w:id="17" w:author="Elke McKay" w:date="2019-06-15T15:58:00Z">
        <w:r w:rsidRPr="00F34FAD">
          <w:rPr>
            <w:rFonts w:cs="Arial"/>
            <w:b/>
            <w:noProof/>
          </w:rPr>
          <w:drawing>
            <wp:anchor distT="0" distB="0" distL="114300" distR="114300" simplePos="0" relativeHeight="251660288" behindDoc="0" locked="0" layoutInCell="1" allowOverlap="1" wp14:anchorId="405B8FAA" wp14:editId="13A34480">
              <wp:simplePos x="0" y="0"/>
              <wp:positionH relativeFrom="column">
                <wp:posOffset>187960</wp:posOffset>
              </wp:positionH>
              <wp:positionV relativeFrom="paragraph">
                <wp:posOffset>264795</wp:posOffset>
              </wp:positionV>
              <wp:extent cx="5955030" cy="842708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4greySquareMulti.pdf"/>
                      <pic:cNvPicPr/>
                    </pic:nvPicPr>
                    <pic:blipFill>
                      <a:blip r:embed="rId28"/>
                      <a:stretch>
                        <a:fillRect/>
                      </a:stretch>
                    </pic:blipFill>
                    <pic:spPr>
                      <a:xfrm>
                        <a:off x="0" y="0"/>
                        <a:ext cx="5955030" cy="8427085"/>
                      </a:xfrm>
                      <a:prstGeom prst="rect">
                        <a:avLst/>
                      </a:prstGeom>
                    </pic:spPr>
                  </pic:pic>
                </a:graphicData>
              </a:graphic>
              <wp14:sizeRelH relativeFrom="page">
                <wp14:pctWidth>0</wp14:pctWidth>
              </wp14:sizeRelH>
              <wp14:sizeRelV relativeFrom="page">
                <wp14:pctHeight>0</wp14:pctHeight>
              </wp14:sizeRelV>
            </wp:anchor>
          </w:drawing>
        </w:r>
      </w:ins>
    </w:p>
    <w:sectPr w:rsidR="00384A40" w:rsidRPr="00E51D85">
      <w:footerReference w:type="even"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2D926" w14:textId="77777777" w:rsidR="001D16AD" w:rsidRDefault="001D16AD">
      <w:r>
        <w:separator/>
      </w:r>
    </w:p>
  </w:endnote>
  <w:endnote w:type="continuationSeparator" w:id="0">
    <w:p w14:paraId="265EF995" w14:textId="77777777" w:rsidR="001D16AD" w:rsidRDefault="001D1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Goudy Old Style">
    <w:panose1 w:val="0202050205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C529" w14:textId="77777777" w:rsidR="00FC5558" w:rsidRPr="004B2BDE" w:rsidRDefault="000F6C9D" w:rsidP="00612BEB">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66A58910" w14:textId="77777777" w:rsidR="00FC5558" w:rsidRPr="00D95E67" w:rsidRDefault="000F6C9D" w:rsidP="00612BEB">
    <w:pPr>
      <w:tabs>
        <w:tab w:val="center" w:pos="4153"/>
        <w:tab w:val="right" w:pos="8306"/>
      </w:tabs>
      <w:jc w:val="center"/>
      <w:rPr>
        <w:rFonts w:cs="Arial"/>
        <w:sz w:val="16"/>
        <w:szCs w:val="16"/>
      </w:rPr>
    </w:pPr>
    <w:r w:rsidRPr="004B2BDE">
      <w:rPr>
        <w:rFonts w:cs="Arial"/>
        <w:sz w:val="16"/>
        <w:szCs w:val="16"/>
      </w:rPr>
      <w:t>© WATP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96337" w14:textId="77777777" w:rsidR="00FC5558" w:rsidRPr="004B2BDE" w:rsidRDefault="000F6C9D" w:rsidP="00612BEB">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5220083A" w14:textId="77777777" w:rsidR="00FC5558" w:rsidRPr="00C401AF" w:rsidRDefault="000F6C9D" w:rsidP="00612BEB">
    <w:pPr>
      <w:tabs>
        <w:tab w:val="center" w:pos="4153"/>
        <w:tab w:val="right" w:pos="8306"/>
      </w:tabs>
      <w:jc w:val="center"/>
      <w:rPr>
        <w:rFonts w:cs="Arial"/>
        <w:sz w:val="16"/>
        <w:szCs w:val="16"/>
      </w:rPr>
    </w:pPr>
    <w:r w:rsidRPr="004B2BDE">
      <w:rPr>
        <w:rFonts w:cs="Arial"/>
        <w:sz w:val="16"/>
        <w:szCs w:val="16"/>
      </w:rPr>
      <w:t>© WATP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0F9D4" w14:textId="7D2C8338" w:rsidR="00BD000F" w:rsidRPr="00BD000F" w:rsidRDefault="00BD000F">
    <w:pPr>
      <w:pStyle w:val="Footer"/>
      <w:rPr>
        <w:i/>
        <w:iCs/>
        <w:sz w:val="20"/>
        <w:szCs w:val="20"/>
      </w:rPr>
    </w:pPr>
    <w:r w:rsidRPr="00BD000F">
      <w:rPr>
        <w:i/>
        <w:iCs/>
        <w:sz w:val="20"/>
        <w:szCs w:val="20"/>
      </w:rPr>
      <w:t>A School of the Anglican Schools Commission</w:t>
    </w:r>
  </w:p>
  <w:p w14:paraId="6F1660EB" w14:textId="77777777" w:rsidR="00BD000F" w:rsidRDefault="00BD00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4A9FA" w14:textId="77777777" w:rsidR="00ED13D8" w:rsidRPr="00ED13D8" w:rsidRDefault="001D16AD" w:rsidP="00ED13D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B66C6" w14:textId="77777777" w:rsidR="009207C0" w:rsidRPr="009207C0" w:rsidRDefault="001D16AD" w:rsidP="009207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6E2B9" w14:textId="77777777" w:rsidR="001D16AD" w:rsidRDefault="001D16AD">
      <w:r>
        <w:separator/>
      </w:r>
    </w:p>
  </w:footnote>
  <w:footnote w:type="continuationSeparator" w:id="0">
    <w:p w14:paraId="52358DCB" w14:textId="77777777" w:rsidR="001D16AD" w:rsidRDefault="001D16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B0DF" w14:textId="77777777" w:rsidR="00FC5558" w:rsidRPr="00483A8E" w:rsidRDefault="000F6C9D" w:rsidP="00612BEB">
    <w:pPr>
      <w:pStyle w:val="Header"/>
      <w:pBdr>
        <w:bottom w:val="single" w:sz="4" w:space="1" w:color="auto"/>
      </w:pBdr>
      <w:tabs>
        <w:tab w:val="clear" w:pos="4153"/>
        <w:tab w:val="clear" w:pos="8306"/>
        <w:tab w:val="center" w:pos="4860"/>
        <w:tab w:val="right" w:pos="9540"/>
      </w:tabs>
      <w:rPr>
        <w:rFonts w:cs="Arial"/>
        <w:sz w:val="20"/>
        <w:szCs w:val="20"/>
      </w:rPr>
    </w:pPr>
    <w:r w:rsidRPr="005E6D91">
      <w:rPr>
        <w:rStyle w:val="PageNumber"/>
        <w:rFonts w:cs="Arial"/>
        <w:sz w:val="20"/>
        <w:szCs w:val="20"/>
      </w:rPr>
      <w:fldChar w:fldCharType="begin"/>
    </w:r>
    <w:r w:rsidRPr="005E6D91">
      <w:rPr>
        <w:rStyle w:val="PageNumber"/>
        <w:rFonts w:cs="Arial"/>
        <w:sz w:val="20"/>
        <w:szCs w:val="20"/>
      </w:rPr>
      <w:instrText xml:space="preserve"> PAGE </w:instrText>
    </w:r>
    <w:r w:rsidRPr="005E6D91">
      <w:rPr>
        <w:rStyle w:val="PageNumber"/>
        <w:rFonts w:cs="Arial"/>
        <w:sz w:val="20"/>
        <w:szCs w:val="20"/>
      </w:rPr>
      <w:fldChar w:fldCharType="separate"/>
    </w:r>
    <w:r>
      <w:rPr>
        <w:rStyle w:val="PageNumber"/>
        <w:rFonts w:cs="Arial"/>
        <w:noProof/>
        <w:sz w:val="20"/>
        <w:szCs w:val="20"/>
      </w:rPr>
      <w:t>10</w:t>
    </w:r>
    <w:r w:rsidRPr="005E6D91">
      <w:rPr>
        <w:rStyle w:val="PageNumber"/>
        <w:rFonts w:cs="Arial"/>
        <w:sz w:val="20"/>
        <w:szCs w:val="20"/>
      </w:rPr>
      <w:fldChar w:fldCharType="end"/>
    </w:r>
    <w:r>
      <w:rPr>
        <w:rStyle w:val="PageNumber"/>
        <w:rFonts w:cs="Arial"/>
        <w:sz w:val="20"/>
        <w:szCs w:val="20"/>
      </w:rPr>
      <w:tab/>
    </w:r>
    <w:r w:rsidRPr="00483A8E">
      <w:rPr>
        <w:rStyle w:val="PageNumber"/>
        <w:rFonts w:cs="Arial"/>
        <w:sz w:val="20"/>
        <w:szCs w:val="20"/>
      </w:rPr>
      <w:tab/>
    </w:r>
    <w:r>
      <w:rPr>
        <w:rStyle w:val="PageNumber"/>
        <w:rFonts w:cs="Arial"/>
        <w:sz w:val="20"/>
        <w:szCs w:val="20"/>
      </w:rPr>
      <w:t>Physics Units 1 &amp;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75EFC" w14:textId="77777777" w:rsidR="00FC5558" w:rsidRPr="00C401AF" w:rsidRDefault="000F6C9D" w:rsidP="00612BEB">
    <w:pPr>
      <w:pStyle w:val="Header"/>
      <w:pBdr>
        <w:bottom w:val="single" w:sz="4" w:space="1" w:color="auto"/>
      </w:pBdr>
      <w:tabs>
        <w:tab w:val="clear" w:pos="4153"/>
        <w:tab w:val="clear" w:pos="8306"/>
        <w:tab w:val="center" w:pos="4860"/>
        <w:tab w:val="right" w:pos="9540"/>
      </w:tabs>
      <w:rPr>
        <w:rFonts w:cs="Arial"/>
        <w:sz w:val="20"/>
        <w:szCs w:val="20"/>
      </w:rPr>
    </w:pPr>
    <w:r>
      <w:rPr>
        <w:rStyle w:val="PageNumber"/>
        <w:rFonts w:cs="Arial"/>
        <w:sz w:val="20"/>
        <w:szCs w:val="20"/>
      </w:rPr>
      <w:t>Physics Unit 1</w:t>
    </w:r>
    <w:r>
      <w:rPr>
        <w:rFonts w:cs="Arial"/>
        <w:sz w:val="20"/>
        <w:szCs w:val="20"/>
      </w:rPr>
      <w:tab/>
    </w:r>
    <w:r>
      <w:rPr>
        <w:rFonts w:cs="Arial"/>
        <w:sz w:val="20"/>
        <w:szCs w:val="20"/>
      </w:rPr>
      <w:tab/>
    </w:r>
    <w:r w:rsidRPr="00C401AF">
      <w:rPr>
        <w:rStyle w:val="PageNumber"/>
        <w:rFonts w:cs="Arial"/>
        <w:sz w:val="20"/>
        <w:szCs w:val="20"/>
      </w:rPr>
      <w:fldChar w:fldCharType="begin"/>
    </w:r>
    <w:r w:rsidRPr="00C401AF">
      <w:rPr>
        <w:rStyle w:val="PageNumber"/>
        <w:rFonts w:cs="Arial"/>
        <w:sz w:val="20"/>
        <w:szCs w:val="20"/>
      </w:rPr>
      <w:instrText xml:space="preserve"> PAGE </w:instrText>
    </w:r>
    <w:r w:rsidRPr="00C401AF">
      <w:rPr>
        <w:rStyle w:val="PageNumber"/>
        <w:rFonts w:cs="Arial"/>
        <w:sz w:val="20"/>
        <w:szCs w:val="20"/>
      </w:rPr>
      <w:fldChar w:fldCharType="separate"/>
    </w:r>
    <w:r>
      <w:rPr>
        <w:rStyle w:val="PageNumber"/>
        <w:rFonts w:cs="Arial"/>
        <w:noProof/>
        <w:sz w:val="20"/>
        <w:szCs w:val="20"/>
      </w:rPr>
      <w:t>33</w:t>
    </w:r>
    <w:r w:rsidRPr="00C401AF">
      <w:rPr>
        <w:rStyle w:val="PageNumber"/>
        <w:rFonts w:cs="Arial"/>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713E"/>
    <w:multiLevelType w:val="hybridMultilevel"/>
    <w:tmpl w:val="0C02E98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F30150"/>
    <w:multiLevelType w:val="hybridMultilevel"/>
    <w:tmpl w:val="D7B6FE3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2E9500A"/>
    <w:multiLevelType w:val="hybridMultilevel"/>
    <w:tmpl w:val="A300CC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1C6008"/>
    <w:multiLevelType w:val="hybridMultilevel"/>
    <w:tmpl w:val="9C9A647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5AE120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C8278EF"/>
    <w:multiLevelType w:val="hybridMultilevel"/>
    <w:tmpl w:val="0C5A557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CA077BB"/>
    <w:multiLevelType w:val="hybridMultilevel"/>
    <w:tmpl w:val="AE906B2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D4C6185"/>
    <w:multiLevelType w:val="hybridMultilevel"/>
    <w:tmpl w:val="DAD24CF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FCF28BC"/>
    <w:multiLevelType w:val="hybridMultilevel"/>
    <w:tmpl w:val="1A104C2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0251FE4"/>
    <w:multiLevelType w:val="hybridMultilevel"/>
    <w:tmpl w:val="8BEEC15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4A372B7"/>
    <w:multiLevelType w:val="hybridMultilevel"/>
    <w:tmpl w:val="186C3FA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5731271"/>
    <w:multiLevelType w:val="hybridMultilevel"/>
    <w:tmpl w:val="CC4E5C6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C2B5B28"/>
    <w:multiLevelType w:val="hybridMultilevel"/>
    <w:tmpl w:val="72EADDFE"/>
    <w:lvl w:ilvl="0" w:tplc="EF1CCA6E">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C9D583B"/>
    <w:multiLevelType w:val="hybridMultilevel"/>
    <w:tmpl w:val="699C00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0ED612E"/>
    <w:multiLevelType w:val="hybridMultilevel"/>
    <w:tmpl w:val="3FE4A35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1224491"/>
    <w:multiLevelType w:val="hybridMultilevel"/>
    <w:tmpl w:val="FDC64B00"/>
    <w:lvl w:ilvl="0" w:tplc="4986F426">
      <w:start w:val="1"/>
      <w:numFmt w:val="lowerRoman"/>
      <w:lvlText w:val="(%1)"/>
      <w:lvlJc w:val="left"/>
      <w:pPr>
        <w:ind w:left="1080" w:hanging="720"/>
      </w:pPr>
      <w:rPr>
        <w:rFonts w:eastAsia="MS Mincho" w:cs="Goudy Old Style"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230414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27052C9F"/>
    <w:multiLevelType w:val="hybridMultilevel"/>
    <w:tmpl w:val="AC2A4CD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7D314EC"/>
    <w:multiLevelType w:val="hybridMultilevel"/>
    <w:tmpl w:val="3A844F3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7D724AF"/>
    <w:multiLevelType w:val="hybridMultilevel"/>
    <w:tmpl w:val="6CE288E8"/>
    <w:lvl w:ilvl="0" w:tplc="37226CC6">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290E46D8"/>
    <w:multiLevelType w:val="hybridMultilevel"/>
    <w:tmpl w:val="179AB83C"/>
    <w:lvl w:ilvl="0" w:tplc="9FCCBC7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AB13D3"/>
    <w:multiLevelType w:val="hybridMultilevel"/>
    <w:tmpl w:val="462ED2C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2D00CD7"/>
    <w:multiLevelType w:val="hybridMultilevel"/>
    <w:tmpl w:val="B838D0E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39E43235"/>
    <w:multiLevelType w:val="hybridMultilevel"/>
    <w:tmpl w:val="A21468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B7C5491"/>
    <w:multiLevelType w:val="hybridMultilevel"/>
    <w:tmpl w:val="9F10AAFE"/>
    <w:lvl w:ilvl="0" w:tplc="BF9C3A64">
      <w:start w:val="3"/>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F044766"/>
    <w:multiLevelType w:val="hybridMultilevel"/>
    <w:tmpl w:val="8626FEF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367089D"/>
    <w:multiLevelType w:val="hybridMultilevel"/>
    <w:tmpl w:val="73785526"/>
    <w:lvl w:ilvl="0" w:tplc="0040F0EE">
      <w:start w:val="1"/>
      <w:numFmt w:val="lowerRoman"/>
      <w:lvlText w:val="(%1)"/>
      <w:lvlJc w:val="left"/>
      <w:pPr>
        <w:ind w:left="1429" w:hanging="72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7" w15:restartNumberingAfterBreak="0">
    <w:nsid w:val="4BA36DBB"/>
    <w:multiLevelType w:val="hybridMultilevel"/>
    <w:tmpl w:val="F59AC5A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D0F08B7"/>
    <w:multiLevelType w:val="hybridMultilevel"/>
    <w:tmpl w:val="83421CB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E0976DA"/>
    <w:multiLevelType w:val="hybridMultilevel"/>
    <w:tmpl w:val="CF72C0A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08300F2"/>
    <w:multiLevelType w:val="hybridMultilevel"/>
    <w:tmpl w:val="4CFE26CA"/>
    <w:lvl w:ilvl="0" w:tplc="F2F098BE">
      <w:start w:val="1"/>
      <w:numFmt w:val="lowerLetter"/>
      <w:lvlText w:val="%1)"/>
      <w:lvlJc w:val="left"/>
      <w:pPr>
        <w:ind w:left="720" w:hanging="360"/>
      </w:pPr>
      <w:rPr>
        <w:rFonts w:hint="default"/>
        <w:color w:val="333333"/>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A1E0BB6"/>
    <w:multiLevelType w:val="hybridMultilevel"/>
    <w:tmpl w:val="1CFC6B1C"/>
    <w:lvl w:ilvl="0" w:tplc="32C899C2">
      <w:start w:val="1"/>
      <w:numFmt w:val="lowerLetter"/>
      <w:lvlText w:val="%1)"/>
      <w:lvlJc w:val="left"/>
      <w:pPr>
        <w:ind w:left="720" w:hanging="360"/>
      </w:pPr>
      <w:rPr>
        <w:rFonts w:hint="default"/>
        <w:color w:val="2021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C90423E"/>
    <w:multiLevelType w:val="hybridMultilevel"/>
    <w:tmpl w:val="3BEE8B0E"/>
    <w:lvl w:ilvl="0" w:tplc="FEF0CD2C">
      <w:start w:val="1"/>
      <w:numFmt w:val="decimal"/>
      <w:lvlText w:val="%1."/>
      <w:lvlJc w:val="left"/>
      <w:pPr>
        <w:ind w:left="720" w:hanging="360"/>
      </w:pPr>
      <w:rPr>
        <w:i w:val="0"/>
      </w:rPr>
    </w:lvl>
    <w:lvl w:ilvl="1" w:tplc="007833CC">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01C5BDB"/>
    <w:multiLevelType w:val="hybridMultilevel"/>
    <w:tmpl w:val="5A40ACF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9DC6437"/>
    <w:multiLevelType w:val="hybridMultilevel"/>
    <w:tmpl w:val="BDBA38FC"/>
    <w:lvl w:ilvl="0" w:tplc="A6743DA2">
      <w:start w:val="2"/>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5" w15:restartNumberingAfterBreak="0">
    <w:nsid w:val="71C96942"/>
    <w:multiLevelType w:val="hybridMultilevel"/>
    <w:tmpl w:val="CC4E5C6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2015E0F"/>
    <w:multiLevelType w:val="hybridMultilevel"/>
    <w:tmpl w:val="E7A8947E"/>
    <w:lvl w:ilvl="0" w:tplc="88CED88C">
      <w:start w:val="4"/>
      <w:numFmt w:val="decimal"/>
      <w:lvlText w:val="%1."/>
      <w:lvlJc w:val="left"/>
      <w:pPr>
        <w:tabs>
          <w:tab w:val="num" w:pos="360"/>
        </w:tabs>
        <w:ind w:left="360" w:hanging="360"/>
      </w:pPr>
      <w:rPr>
        <w:rFonts w:hint="default"/>
      </w:rPr>
    </w:lvl>
    <w:lvl w:ilvl="1" w:tplc="0C090001">
      <w:start w:val="1"/>
      <w:numFmt w:val="bullet"/>
      <w:lvlText w:val=""/>
      <w:lvlJc w:val="left"/>
      <w:pPr>
        <w:tabs>
          <w:tab w:val="num" w:pos="4320"/>
        </w:tabs>
        <w:ind w:left="4320" w:hanging="360"/>
      </w:pPr>
      <w:rPr>
        <w:rFonts w:ascii="Symbol" w:hAnsi="Symbol" w:hint="default"/>
      </w:rPr>
    </w:lvl>
    <w:lvl w:ilvl="2" w:tplc="0409001B">
      <w:start w:val="1"/>
      <w:numFmt w:val="lowerRoman"/>
      <w:lvlText w:val="%3."/>
      <w:lvlJc w:val="right"/>
      <w:pPr>
        <w:tabs>
          <w:tab w:val="num" w:pos="5040"/>
        </w:tabs>
        <w:ind w:left="5040" w:hanging="180"/>
      </w:pPr>
    </w:lvl>
    <w:lvl w:ilvl="3" w:tplc="0409000F">
      <w:start w:val="1"/>
      <w:numFmt w:val="decimal"/>
      <w:lvlText w:val="%4."/>
      <w:lvlJc w:val="left"/>
      <w:pPr>
        <w:tabs>
          <w:tab w:val="num" w:pos="5760"/>
        </w:tabs>
        <w:ind w:left="5760" w:hanging="360"/>
      </w:pPr>
    </w:lvl>
    <w:lvl w:ilvl="4" w:tplc="04090019">
      <w:start w:val="1"/>
      <w:numFmt w:val="lowerLetter"/>
      <w:lvlText w:val="%5."/>
      <w:lvlJc w:val="left"/>
      <w:pPr>
        <w:tabs>
          <w:tab w:val="num" w:pos="6480"/>
        </w:tabs>
        <w:ind w:left="6480" w:hanging="360"/>
      </w:pPr>
    </w:lvl>
    <w:lvl w:ilvl="5" w:tplc="0409001B">
      <w:start w:val="1"/>
      <w:numFmt w:val="lowerRoman"/>
      <w:lvlText w:val="%6."/>
      <w:lvlJc w:val="right"/>
      <w:pPr>
        <w:tabs>
          <w:tab w:val="num" w:pos="7200"/>
        </w:tabs>
        <w:ind w:left="7200" w:hanging="180"/>
      </w:pPr>
    </w:lvl>
    <w:lvl w:ilvl="6" w:tplc="0409000F">
      <w:start w:val="1"/>
      <w:numFmt w:val="decimal"/>
      <w:lvlText w:val="%7."/>
      <w:lvlJc w:val="left"/>
      <w:pPr>
        <w:tabs>
          <w:tab w:val="num" w:pos="7920"/>
        </w:tabs>
        <w:ind w:left="7920" w:hanging="360"/>
      </w:pPr>
    </w:lvl>
    <w:lvl w:ilvl="7" w:tplc="04090019">
      <w:start w:val="1"/>
      <w:numFmt w:val="lowerLetter"/>
      <w:lvlText w:val="%8."/>
      <w:lvlJc w:val="left"/>
      <w:pPr>
        <w:tabs>
          <w:tab w:val="num" w:pos="8640"/>
        </w:tabs>
        <w:ind w:left="8640" w:hanging="360"/>
      </w:pPr>
    </w:lvl>
    <w:lvl w:ilvl="8" w:tplc="0409001B">
      <w:start w:val="1"/>
      <w:numFmt w:val="lowerRoman"/>
      <w:lvlText w:val="%9."/>
      <w:lvlJc w:val="right"/>
      <w:pPr>
        <w:tabs>
          <w:tab w:val="num" w:pos="9360"/>
        </w:tabs>
        <w:ind w:left="9360" w:hanging="180"/>
      </w:pPr>
    </w:lvl>
  </w:abstractNum>
  <w:abstractNum w:abstractNumId="37" w15:restartNumberingAfterBreak="0">
    <w:nsid w:val="72F86F0F"/>
    <w:multiLevelType w:val="hybridMultilevel"/>
    <w:tmpl w:val="64544B1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3EE4CC8"/>
    <w:multiLevelType w:val="hybridMultilevel"/>
    <w:tmpl w:val="F4CE1D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5482D81"/>
    <w:multiLevelType w:val="hybridMultilevel"/>
    <w:tmpl w:val="F460A348"/>
    <w:lvl w:ilvl="0" w:tplc="05968D9A">
      <w:start w:val="4"/>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0" w15:restartNumberingAfterBreak="0">
    <w:nsid w:val="7B455876"/>
    <w:multiLevelType w:val="hybridMultilevel"/>
    <w:tmpl w:val="CCE05BCC"/>
    <w:lvl w:ilvl="0" w:tplc="0C090001">
      <w:start w:val="1"/>
      <w:numFmt w:val="bullet"/>
      <w:lvlText w:val=""/>
      <w:lvlJc w:val="left"/>
      <w:pPr>
        <w:tabs>
          <w:tab w:val="num" w:pos="720"/>
        </w:tabs>
        <w:ind w:left="720" w:hanging="360"/>
      </w:pPr>
      <w:rPr>
        <w:rFonts w:ascii="Symbol" w:hAnsi="Symbol" w:hint="default"/>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41" w15:restartNumberingAfterBreak="0">
    <w:nsid w:val="7CF75C9A"/>
    <w:multiLevelType w:val="hybridMultilevel"/>
    <w:tmpl w:val="C894815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F1E741C"/>
    <w:multiLevelType w:val="hybridMultilevel"/>
    <w:tmpl w:val="9FC6E49E"/>
    <w:lvl w:ilvl="0" w:tplc="1DD83B3A">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36"/>
  </w:num>
  <w:num w:numId="2">
    <w:abstractNumId w:val="16"/>
  </w:num>
  <w:num w:numId="3">
    <w:abstractNumId w:val="4"/>
  </w:num>
  <w:num w:numId="4">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0"/>
  </w:num>
  <w:num w:numId="7">
    <w:abstractNumId w:val="19"/>
  </w:num>
  <w:num w:numId="8">
    <w:abstractNumId w:val="2"/>
  </w:num>
  <w:num w:numId="9">
    <w:abstractNumId w:val="9"/>
  </w:num>
  <w:num w:numId="10">
    <w:abstractNumId w:val="5"/>
  </w:num>
  <w:num w:numId="11">
    <w:abstractNumId w:val="8"/>
  </w:num>
  <w:num w:numId="12">
    <w:abstractNumId w:val="42"/>
  </w:num>
  <w:num w:numId="13">
    <w:abstractNumId w:val="6"/>
  </w:num>
  <w:num w:numId="14">
    <w:abstractNumId w:val="23"/>
  </w:num>
  <w:num w:numId="15">
    <w:abstractNumId w:val="30"/>
  </w:num>
  <w:num w:numId="16">
    <w:abstractNumId w:val="18"/>
  </w:num>
  <w:num w:numId="17">
    <w:abstractNumId w:val="31"/>
  </w:num>
  <w:num w:numId="18">
    <w:abstractNumId w:val="33"/>
  </w:num>
  <w:num w:numId="19">
    <w:abstractNumId w:val="25"/>
  </w:num>
  <w:num w:numId="20">
    <w:abstractNumId w:val="34"/>
  </w:num>
  <w:num w:numId="21">
    <w:abstractNumId w:val="1"/>
  </w:num>
  <w:num w:numId="22">
    <w:abstractNumId w:val="15"/>
  </w:num>
  <w:num w:numId="23">
    <w:abstractNumId w:val="26"/>
  </w:num>
  <w:num w:numId="24">
    <w:abstractNumId w:val="38"/>
  </w:num>
  <w:num w:numId="25">
    <w:abstractNumId w:val="21"/>
  </w:num>
  <w:num w:numId="26">
    <w:abstractNumId w:val="7"/>
  </w:num>
  <w:num w:numId="27">
    <w:abstractNumId w:val="14"/>
  </w:num>
  <w:num w:numId="28">
    <w:abstractNumId w:val="41"/>
  </w:num>
  <w:num w:numId="29">
    <w:abstractNumId w:val="12"/>
  </w:num>
  <w:num w:numId="30">
    <w:abstractNumId w:val="11"/>
  </w:num>
  <w:num w:numId="31">
    <w:abstractNumId w:val="35"/>
  </w:num>
  <w:num w:numId="32">
    <w:abstractNumId w:val="10"/>
  </w:num>
  <w:num w:numId="33">
    <w:abstractNumId w:val="39"/>
  </w:num>
  <w:num w:numId="34">
    <w:abstractNumId w:val="37"/>
  </w:num>
  <w:num w:numId="35">
    <w:abstractNumId w:val="3"/>
  </w:num>
  <w:num w:numId="36">
    <w:abstractNumId w:val="22"/>
  </w:num>
  <w:num w:numId="37">
    <w:abstractNumId w:val="27"/>
  </w:num>
  <w:num w:numId="38">
    <w:abstractNumId w:val="13"/>
  </w:num>
  <w:num w:numId="39">
    <w:abstractNumId w:val="28"/>
  </w:num>
  <w:num w:numId="40">
    <w:abstractNumId w:val="29"/>
  </w:num>
  <w:num w:numId="41">
    <w:abstractNumId w:val="17"/>
  </w:num>
  <w:num w:numId="42">
    <w:abstractNumId w:val="20"/>
  </w:num>
  <w:num w:numId="43">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ke McKay">
    <w15:presenceInfo w15:providerId="AD" w15:userId="S::emckay@stmarks.wa.edu.au::71221476-ba2f-4459-a082-e645b60254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0A2"/>
    <w:rsid w:val="000F6C9D"/>
    <w:rsid w:val="001D16AD"/>
    <w:rsid w:val="002E3C26"/>
    <w:rsid w:val="00384A40"/>
    <w:rsid w:val="00421298"/>
    <w:rsid w:val="00596F90"/>
    <w:rsid w:val="00597400"/>
    <w:rsid w:val="00896B76"/>
    <w:rsid w:val="009D2C11"/>
    <w:rsid w:val="00A34107"/>
    <w:rsid w:val="00A61AA1"/>
    <w:rsid w:val="00BD000F"/>
    <w:rsid w:val="00C563C1"/>
    <w:rsid w:val="00D20B51"/>
    <w:rsid w:val="00E3430B"/>
    <w:rsid w:val="00E51D85"/>
    <w:rsid w:val="00E80545"/>
    <w:rsid w:val="00F900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3B890"/>
  <w15:chartTrackingRefBased/>
  <w15:docId w15:val="{F3B96C55-F3E4-4C38-AA46-7C1A65636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0A2"/>
    <w:pPr>
      <w:spacing w:after="0" w:line="240" w:lineRule="auto"/>
    </w:pPr>
    <w:rPr>
      <w:rFonts w:ascii="Arial" w:eastAsia="MS Mincho" w:hAnsi="Arial" w:cs="Goudy Old Style"/>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900A2"/>
    <w:pPr>
      <w:tabs>
        <w:tab w:val="center" w:pos="4153"/>
        <w:tab w:val="right" w:pos="8306"/>
      </w:tabs>
    </w:pPr>
  </w:style>
  <w:style w:type="character" w:customStyle="1" w:styleId="HeaderChar">
    <w:name w:val="Header Char"/>
    <w:basedOn w:val="DefaultParagraphFont"/>
    <w:link w:val="Header"/>
    <w:rsid w:val="00F900A2"/>
    <w:rPr>
      <w:rFonts w:ascii="Arial" w:eastAsia="MS Mincho" w:hAnsi="Arial" w:cs="Goudy Old Style"/>
      <w:szCs w:val="24"/>
      <w:lang w:eastAsia="en-AU"/>
    </w:rPr>
  </w:style>
  <w:style w:type="character" w:styleId="PageNumber">
    <w:name w:val="page number"/>
    <w:aliases w:val="Page,Number"/>
    <w:basedOn w:val="DefaultParagraphFont"/>
    <w:rsid w:val="00F900A2"/>
  </w:style>
  <w:style w:type="paragraph" w:styleId="ListParagraph">
    <w:name w:val="List Paragraph"/>
    <w:aliases w:val="Subject Line"/>
    <w:basedOn w:val="Normal"/>
    <w:uiPriority w:val="34"/>
    <w:qFormat/>
    <w:rsid w:val="00F900A2"/>
    <w:pPr>
      <w:ind w:left="720" w:hanging="720"/>
    </w:pPr>
    <w:rPr>
      <w:rFonts w:eastAsia="Times New Roman" w:cs="Arial"/>
      <w:szCs w:val="22"/>
    </w:rPr>
  </w:style>
  <w:style w:type="paragraph" w:styleId="Footer">
    <w:name w:val="footer"/>
    <w:aliases w:val="Footer1"/>
    <w:basedOn w:val="Normal"/>
    <w:link w:val="FooterChar"/>
    <w:uiPriority w:val="99"/>
    <w:unhideWhenUsed/>
    <w:rsid w:val="00F900A2"/>
    <w:pPr>
      <w:tabs>
        <w:tab w:val="center" w:pos="4513"/>
        <w:tab w:val="right" w:pos="9026"/>
      </w:tabs>
    </w:pPr>
  </w:style>
  <w:style w:type="character" w:customStyle="1" w:styleId="FooterChar">
    <w:name w:val="Footer Char"/>
    <w:aliases w:val="Footer1 Char"/>
    <w:basedOn w:val="DefaultParagraphFont"/>
    <w:link w:val="Footer"/>
    <w:uiPriority w:val="99"/>
    <w:rsid w:val="00F900A2"/>
    <w:rPr>
      <w:rFonts w:ascii="Arial" w:eastAsia="MS Mincho" w:hAnsi="Arial" w:cs="Goudy Old Style"/>
      <w:szCs w:val="24"/>
      <w:lang w:eastAsia="en-AU"/>
    </w:rPr>
  </w:style>
  <w:style w:type="table" w:styleId="TableGrid">
    <w:name w:val="Table Grid"/>
    <w:basedOn w:val="TableNormal"/>
    <w:uiPriority w:val="59"/>
    <w:rsid w:val="00F90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0A2"/>
    <w:rPr>
      <w:color w:val="0563C1" w:themeColor="hyperlink"/>
      <w:u w:val="single"/>
    </w:rPr>
  </w:style>
  <w:style w:type="paragraph" w:styleId="NormalWeb">
    <w:name w:val="Normal (Web)"/>
    <w:basedOn w:val="Normal"/>
    <w:uiPriority w:val="99"/>
    <w:unhideWhenUsed/>
    <w:rsid w:val="00F900A2"/>
    <w:pPr>
      <w:spacing w:before="100" w:beforeAutospacing="1" w:after="100" w:afterAutospacing="1"/>
    </w:pPr>
    <w:rPr>
      <w:rFonts w:ascii="Times New Roman" w:eastAsia="Times New Roman" w:hAnsi="Times New Roman" w:cs="Times New Roman"/>
      <w:sz w:val="24"/>
    </w:rPr>
  </w:style>
  <w:style w:type="character" w:styleId="Emphasis">
    <w:name w:val="Emphasis"/>
    <w:basedOn w:val="DefaultParagraphFont"/>
    <w:uiPriority w:val="20"/>
    <w:qFormat/>
    <w:rsid w:val="00F900A2"/>
    <w:rPr>
      <w:i/>
      <w:iCs/>
    </w:rPr>
  </w:style>
  <w:style w:type="character" w:styleId="PlaceholderText">
    <w:name w:val="Placeholder Text"/>
    <w:basedOn w:val="DefaultParagraphFont"/>
    <w:uiPriority w:val="99"/>
    <w:semiHidden/>
    <w:rsid w:val="00F900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1.png"/><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2.emf"/><Relationship Id="rId10" Type="http://schemas.openxmlformats.org/officeDocument/2006/relationships/footer" Target="footer1.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footer" Target="footer4.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35</Pages>
  <Words>5742</Words>
  <Characters>32733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Fox</dc:creator>
  <cp:keywords/>
  <dc:description/>
  <cp:lastModifiedBy>Stephen Fox</cp:lastModifiedBy>
  <cp:revision>5</cp:revision>
  <cp:lastPrinted>2022-05-04T04:24:00Z</cp:lastPrinted>
  <dcterms:created xsi:type="dcterms:W3CDTF">2022-05-03T06:40:00Z</dcterms:created>
  <dcterms:modified xsi:type="dcterms:W3CDTF">2022-05-17T03:19:00Z</dcterms:modified>
</cp:coreProperties>
</file>